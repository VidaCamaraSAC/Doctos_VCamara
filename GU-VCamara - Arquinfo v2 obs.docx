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7EAD71" w14:textId="77777777" w:rsidR="0026383F" w:rsidRPr="00E13570" w:rsidRDefault="0026383F" w:rsidP="00A540DF">
      <w:pPr>
        <w:ind w:left="709" w:hanging="709"/>
        <w:jc w:val="both"/>
        <w:rPr>
          <w:rFonts w:ascii="Arial" w:hAnsi="Arial" w:cs="Arial"/>
          <w:color w:val="1C1C1C"/>
          <w:sz w:val="22"/>
          <w:szCs w:val="22"/>
        </w:rPr>
        <w:pPrChange w:id="0" w:author="ANDEAN" w:date="2016-08-16T14:36:00Z">
          <w:pPr>
            <w:jc w:val="both"/>
          </w:pPr>
        </w:pPrChange>
      </w:pPr>
    </w:p>
    <w:p w14:paraId="2BD08FFC" w14:textId="77777777" w:rsidR="0026383F" w:rsidRPr="00E13570" w:rsidRDefault="0026383F" w:rsidP="0026383F">
      <w:pPr>
        <w:jc w:val="both"/>
        <w:rPr>
          <w:rFonts w:ascii="Arial" w:hAnsi="Arial" w:cs="Arial"/>
          <w:color w:val="1C1C1C"/>
          <w:sz w:val="22"/>
          <w:szCs w:val="22"/>
        </w:rPr>
      </w:pPr>
    </w:p>
    <w:p w14:paraId="7B307868" w14:textId="77777777" w:rsidR="0026383F" w:rsidRPr="00E13570" w:rsidRDefault="0026383F" w:rsidP="0026383F">
      <w:pPr>
        <w:jc w:val="both"/>
        <w:rPr>
          <w:rFonts w:ascii="Arial" w:hAnsi="Arial" w:cs="Arial"/>
          <w:color w:val="1C1C1C"/>
          <w:sz w:val="22"/>
          <w:szCs w:val="22"/>
        </w:rPr>
      </w:pPr>
    </w:p>
    <w:p w14:paraId="0D882106" w14:textId="77777777" w:rsidR="0026383F" w:rsidRPr="00E13570" w:rsidRDefault="0026383F" w:rsidP="0026383F">
      <w:pPr>
        <w:jc w:val="both"/>
        <w:rPr>
          <w:rFonts w:ascii="Arial" w:hAnsi="Arial" w:cs="Arial"/>
          <w:color w:val="1C1C1C"/>
          <w:sz w:val="22"/>
          <w:szCs w:val="22"/>
        </w:rPr>
      </w:pPr>
    </w:p>
    <w:p w14:paraId="3A67A4BE" w14:textId="77777777" w:rsidR="0026383F" w:rsidRPr="00E13570" w:rsidRDefault="009619FC" w:rsidP="00826243">
      <w:pPr>
        <w:jc w:val="center"/>
        <w:rPr>
          <w:rFonts w:ascii="Arial" w:hAnsi="Arial" w:cs="Arial"/>
          <w:color w:val="1C1C1C"/>
          <w:sz w:val="22"/>
          <w:szCs w:val="22"/>
        </w:rPr>
      </w:pPr>
      <w:r w:rsidRPr="009619FC">
        <w:rPr>
          <w:rFonts w:ascii="Arial" w:hAnsi="Arial" w:cs="Arial"/>
          <w:noProof/>
          <w:color w:val="1C1C1C"/>
          <w:sz w:val="22"/>
          <w:szCs w:val="22"/>
          <w:lang w:val="es-ES" w:eastAsia="es-ES"/>
        </w:rPr>
        <w:drawing>
          <wp:inline distT="0" distB="0" distL="0" distR="0" wp14:anchorId="2CFEC8AC" wp14:editId="45652AF4">
            <wp:extent cx="4199433" cy="1459959"/>
            <wp:effectExtent l="0" t="0" r="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199433" cy="1459959"/>
                    </a:xfrm>
                    <a:prstGeom prst="rect">
                      <a:avLst/>
                    </a:prstGeom>
                    <a:noFill/>
                    <a:ln>
                      <a:noFill/>
                    </a:ln>
                  </pic:spPr>
                </pic:pic>
              </a:graphicData>
            </a:graphic>
          </wp:inline>
        </w:drawing>
      </w:r>
      <w:r w:rsidRPr="009619FC">
        <w:rPr>
          <w:rFonts w:ascii="Arial" w:hAnsi="Arial" w:cs="Arial"/>
          <w:noProof/>
          <w:color w:val="1C1C1C"/>
          <w:sz w:val="22"/>
          <w:szCs w:val="22"/>
          <w:lang w:val="es-PE" w:eastAsia="es-PE"/>
        </w:rPr>
        <w:t xml:space="preserve"> </w:t>
      </w:r>
    </w:p>
    <w:p w14:paraId="3527E464" w14:textId="77777777" w:rsidR="0026383F" w:rsidRPr="00E13570" w:rsidRDefault="0026383F" w:rsidP="0026383F">
      <w:pPr>
        <w:jc w:val="both"/>
        <w:rPr>
          <w:rFonts w:ascii="Arial" w:hAnsi="Arial" w:cs="Arial"/>
          <w:color w:val="1C1C1C"/>
          <w:sz w:val="22"/>
          <w:szCs w:val="22"/>
        </w:rPr>
      </w:pPr>
    </w:p>
    <w:p w14:paraId="5671A239" w14:textId="77777777" w:rsidR="0026383F" w:rsidRPr="00E13570" w:rsidRDefault="0026383F" w:rsidP="0026383F">
      <w:pPr>
        <w:jc w:val="both"/>
        <w:rPr>
          <w:rFonts w:ascii="Arial" w:hAnsi="Arial" w:cs="Arial"/>
          <w:color w:val="1C1C1C"/>
          <w:sz w:val="22"/>
          <w:szCs w:val="22"/>
        </w:rPr>
      </w:pPr>
    </w:p>
    <w:p w14:paraId="60695300" w14:textId="77777777" w:rsidR="0026383F" w:rsidRPr="00E13570" w:rsidRDefault="0026383F" w:rsidP="0026383F">
      <w:pPr>
        <w:jc w:val="both"/>
        <w:rPr>
          <w:rFonts w:ascii="Arial" w:hAnsi="Arial" w:cs="Arial"/>
          <w:color w:val="1C1C1C"/>
          <w:sz w:val="22"/>
          <w:szCs w:val="22"/>
        </w:rPr>
      </w:pPr>
    </w:p>
    <w:p w14:paraId="43A20F3A" w14:textId="77777777" w:rsidR="0026383F" w:rsidRPr="00E13570" w:rsidRDefault="0026383F" w:rsidP="0026383F">
      <w:pPr>
        <w:jc w:val="both"/>
        <w:rPr>
          <w:rFonts w:ascii="Arial" w:hAnsi="Arial" w:cs="Arial"/>
          <w:color w:val="1C1C1C"/>
          <w:sz w:val="22"/>
          <w:szCs w:val="22"/>
        </w:rPr>
      </w:pPr>
    </w:p>
    <w:p w14:paraId="3B2EF0F3" w14:textId="77777777" w:rsidR="0026383F" w:rsidRPr="00E13570" w:rsidRDefault="0026383F" w:rsidP="0026383F">
      <w:pPr>
        <w:jc w:val="both"/>
        <w:rPr>
          <w:rFonts w:ascii="Arial" w:hAnsi="Arial" w:cs="Arial"/>
          <w:color w:val="1C1C1C"/>
          <w:sz w:val="22"/>
          <w:szCs w:val="22"/>
        </w:rPr>
      </w:pPr>
    </w:p>
    <w:p w14:paraId="12DE5BB1" w14:textId="77777777" w:rsidR="0026383F" w:rsidRPr="00E13570" w:rsidRDefault="0026383F" w:rsidP="0026383F">
      <w:pPr>
        <w:jc w:val="both"/>
        <w:rPr>
          <w:rFonts w:ascii="Arial" w:hAnsi="Arial" w:cs="Arial"/>
          <w:color w:val="1C1C1C"/>
          <w:sz w:val="22"/>
          <w:szCs w:val="22"/>
        </w:rPr>
      </w:pPr>
    </w:p>
    <w:p w14:paraId="77705EBA" w14:textId="77777777" w:rsidR="0026383F" w:rsidRPr="00E13570" w:rsidRDefault="0026383F" w:rsidP="0026383F">
      <w:pPr>
        <w:jc w:val="both"/>
        <w:rPr>
          <w:rFonts w:ascii="Arial" w:hAnsi="Arial" w:cs="Arial"/>
          <w:color w:val="1C1C1C"/>
          <w:sz w:val="22"/>
          <w:szCs w:val="22"/>
        </w:rPr>
      </w:pPr>
    </w:p>
    <w:p w14:paraId="2CEF0613" w14:textId="77777777" w:rsidR="0026383F" w:rsidRPr="00E13570" w:rsidRDefault="0026383F" w:rsidP="0026383F">
      <w:pPr>
        <w:jc w:val="both"/>
        <w:rPr>
          <w:rFonts w:ascii="Arial" w:hAnsi="Arial" w:cs="Arial"/>
          <w:color w:val="1C1C1C"/>
          <w:sz w:val="22"/>
          <w:szCs w:val="22"/>
        </w:rPr>
      </w:pPr>
    </w:p>
    <w:p w14:paraId="68C8CE28" w14:textId="77777777" w:rsidR="0026383F" w:rsidRPr="00E13570" w:rsidRDefault="0026383F" w:rsidP="0026383F">
      <w:pPr>
        <w:jc w:val="both"/>
        <w:rPr>
          <w:rFonts w:ascii="Arial" w:hAnsi="Arial" w:cs="Arial"/>
          <w:color w:val="1C1C1C"/>
          <w:sz w:val="22"/>
          <w:szCs w:val="22"/>
        </w:rPr>
      </w:pPr>
    </w:p>
    <w:p w14:paraId="7A99CAC4" w14:textId="77777777" w:rsidR="0026383F" w:rsidRPr="00E13570" w:rsidRDefault="0026383F" w:rsidP="0026383F">
      <w:pPr>
        <w:jc w:val="both"/>
        <w:rPr>
          <w:rFonts w:ascii="Arial" w:hAnsi="Arial" w:cs="Arial"/>
          <w:color w:val="1C1C1C"/>
          <w:sz w:val="22"/>
          <w:szCs w:val="22"/>
        </w:rPr>
      </w:pPr>
    </w:p>
    <w:p w14:paraId="7904B32A" w14:textId="60D83420" w:rsidR="0026383F" w:rsidRPr="007051A2" w:rsidRDefault="009619FC" w:rsidP="004F393D">
      <w:pPr>
        <w:pStyle w:val="Puesto"/>
        <w:jc w:val="right"/>
        <w:rPr>
          <w:rFonts w:ascii="Arial" w:hAnsi="Arial" w:cs="Arial"/>
          <w:b/>
          <w:color w:val="1C1C1C"/>
          <w:sz w:val="52"/>
          <w:szCs w:val="64"/>
        </w:rPr>
      </w:pPr>
      <w:r w:rsidRPr="007051A2">
        <w:rPr>
          <w:rFonts w:ascii="Arial" w:hAnsi="Arial" w:cs="Arial"/>
          <w:b/>
          <w:color w:val="1C1C1C"/>
          <w:sz w:val="52"/>
          <w:szCs w:val="64"/>
        </w:rPr>
        <w:t>Guía de</w:t>
      </w:r>
      <w:r w:rsidR="00FB5CD5" w:rsidRPr="007051A2">
        <w:rPr>
          <w:rFonts w:ascii="Arial" w:hAnsi="Arial" w:cs="Arial"/>
          <w:b/>
          <w:color w:val="1C1C1C"/>
          <w:sz w:val="52"/>
          <w:szCs w:val="64"/>
        </w:rPr>
        <w:t>l</w:t>
      </w:r>
      <w:r w:rsidR="0026383F" w:rsidRPr="007051A2">
        <w:rPr>
          <w:rFonts w:ascii="Arial" w:hAnsi="Arial" w:cs="Arial"/>
          <w:b/>
          <w:color w:val="1C1C1C"/>
          <w:sz w:val="52"/>
          <w:szCs w:val="64"/>
        </w:rPr>
        <w:t xml:space="preserve"> </w:t>
      </w:r>
      <w:r w:rsidR="008A50C8" w:rsidRPr="007051A2">
        <w:rPr>
          <w:rFonts w:ascii="Arial" w:hAnsi="Arial" w:cs="Arial"/>
          <w:b/>
          <w:color w:val="1C1C1C"/>
          <w:sz w:val="52"/>
          <w:szCs w:val="64"/>
        </w:rPr>
        <w:t>Usuario</w:t>
      </w:r>
      <w:r w:rsidR="00A471F5" w:rsidRPr="007051A2">
        <w:rPr>
          <w:rFonts w:ascii="Arial" w:hAnsi="Arial" w:cs="Arial"/>
          <w:b/>
          <w:color w:val="1C1C1C"/>
          <w:sz w:val="52"/>
          <w:szCs w:val="64"/>
        </w:rPr>
        <w:t xml:space="preserve"> – </w:t>
      </w:r>
      <w:r w:rsidR="007051A2">
        <w:rPr>
          <w:rFonts w:ascii="Arial" w:hAnsi="Arial" w:cs="Arial"/>
          <w:b/>
          <w:color w:val="1C1C1C"/>
          <w:sz w:val="52"/>
          <w:szCs w:val="64"/>
        </w:rPr>
        <w:t xml:space="preserve">Sistema de Gestión </w:t>
      </w:r>
      <w:del w:id="1" w:author="José Cámara del Carpio" w:date="2016-06-20T16:14:00Z">
        <w:r w:rsidR="007051A2" w:rsidDel="00312025">
          <w:rPr>
            <w:rFonts w:ascii="Arial" w:hAnsi="Arial" w:cs="Arial"/>
            <w:b/>
            <w:color w:val="1C1C1C"/>
            <w:sz w:val="52"/>
            <w:szCs w:val="64"/>
          </w:rPr>
          <w:delText>Operaciones</w:delText>
        </w:r>
      </w:del>
    </w:p>
    <w:p w14:paraId="445A5D1A" w14:textId="77777777" w:rsidR="0026383F" w:rsidRPr="00E13570" w:rsidRDefault="00EF5849" w:rsidP="004F393D">
      <w:pPr>
        <w:pStyle w:val="Ttulo1"/>
        <w:jc w:val="right"/>
        <w:rPr>
          <w:color w:val="1C1C1C"/>
        </w:rPr>
      </w:pPr>
      <w:bookmarkStart w:id="2" w:name="_Toc172970987"/>
      <w:bookmarkStart w:id="3" w:name="_Toc172971233"/>
      <w:bookmarkStart w:id="4" w:name="_Toc174269145"/>
      <w:bookmarkStart w:id="5" w:name="_Toc187581173"/>
      <w:bookmarkStart w:id="6" w:name="_Toc401832150"/>
      <w:r>
        <w:rPr>
          <w:color w:val="1C1C1C"/>
        </w:rPr>
        <w:t>Vida Cámara</w:t>
      </w:r>
      <w:del w:id="7" w:author="José Cámara del Carpio" w:date="2016-06-20T15:21:00Z">
        <w:r w:rsidR="009619FC" w:rsidDel="006B29C1">
          <w:rPr>
            <w:color w:val="1C1C1C"/>
          </w:rPr>
          <w:delText xml:space="preserve"> SAC</w:delText>
        </w:r>
      </w:del>
      <w:bookmarkEnd w:id="2"/>
      <w:bookmarkEnd w:id="3"/>
      <w:bookmarkEnd w:id="4"/>
      <w:bookmarkEnd w:id="5"/>
      <w:bookmarkEnd w:id="6"/>
    </w:p>
    <w:p w14:paraId="59B27840" w14:textId="77777777" w:rsidR="0026383F" w:rsidRPr="00E13570" w:rsidRDefault="009619FC" w:rsidP="004F393D">
      <w:pPr>
        <w:pStyle w:val="Sinespaciado"/>
        <w:jc w:val="right"/>
        <w:rPr>
          <w:color w:val="1C1C1C"/>
        </w:rPr>
      </w:pPr>
      <w:r>
        <w:rPr>
          <w:color w:val="1C1C1C"/>
        </w:rPr>
        <w:t xml:space="preserve">Versión </w:t>
      </w:r>
      <w:r w:rsidR="007051A2">
        <w:rPr>
          <w:color w:val="1C1C1C"/>
        </w:rPr>
        <w:t>2</w:t>
      </w:r>
      <w:r w:rsidR="001763D1">
        <w:rPr>
          <w:color w:val="1C1C1C"/>
        </w:rPr>
        <w:t>.0</w:t>
      </w:r>
    </w:p>
    <w:p w14:paraId="2EBC05DE" w14:textId="77777777" w:rsidR="0026383F" w:rsidRPr="00E13570" w:rsidRDefault="0026383F" w:rsidP="0026383F">
      <w:pPr>
        <w:jc w:val="both"/>
        <w:rPr>
          <w:rFonts w:ascii="Arial" w:hAnsi="Arial" w:cs="Arial"/>
          <w:color w:val="1C1C1C"/>
          <w:sz w:val="22"/>
          <w:szCs w:val="22"/>
        </w:rPr>
      </w:pPr>
    </w:p>
    <w:p w14:paraId="7E39EE96" w14:textId="77777777" w:rsidR="0026383F" w:rsidRPr="00E13570" w:rsidRDefault="0026383F" w:rsidP="0026383F">
      <w:pPr>
        <w:jc w:val="both"/>
        <w:rPr>
          <w:rFonts w:ascii="Arial" w:hAnsi="Arial" w:cs="Arial"/>
          <w:color w:val="1C1C1C"/>
          <w:sz w:val="22"/>
          <w:szCs w:val="22"/>
        </w:rPr>
      </w:pPr>
    </w:p>
    <w:p w14:paraId="0F82E1A3" w14:textId="77777777" w:rsidR="0026383F" w:rsidRPr="00E13570" w:rsidRDefault="0026383F" w:rsidP="0026383F">
      <w:pPr>
        <w:jc w:val="both"/>
        <w:rPr>
          <w:rFonts w:ascii="Arial" w:hAnsi="Arial" w:cs="Arial"/>
          <w:color w:val="1C1C1C"/>
          <w:sz w:val="22"/>
          <w:szCs w:val="22"/>
        </w:rPr>
      </w:pPr>
    </w:p>
    <w:p w14:paraId="2B16E87B" w14:textId="77777777" w:rsidR="0026383F" w:rsidRPr="00E13570" w:rsidRDefault="0026383F" w:rsidP="0026383F">
      <w:pPr>
        <w:jc w:val="both"/>
        <w:rPr>
          <w:rFonts w:ascii="Arial" w:hAnsi="Arial" w:cs="Arial"/>
          <w:color w:val="1C1C1C"/>
          <w:sz w:val="22"/>
          <w:szCs w:val="22"/>
        </w:rPr>
      </w:pPr>
    </w:p>
    <w:p w14:paraId="28E18E5A" w14:textId="77777777" w:rsidR="0026383F" w:rsidRPr="00E13570" w:rsidRDefault="0026383F" w:rsidP="0026383F">
      <w:pPr>
        <w:jc w:val="both"/>
        <w:rPr>
          <w:rFonts w:ascii="Arial" w:hAnsi="Arial" w:cs="Arial"/>
          <w:color w:val="1C1C1C"/>
          <w:sz w:val="22"/>
          <w:szCs w:val="22"/>
        </w:rPr>
      </w:pPr>
    </w:p>
    <w:p w14:paraId="701EDA19" w14:textId="77777777" w:rsidR="0026383F" w:rsidRPr="00E13570" w:rsidRDefault="0026383F" w:rsidP="0026383F">
      <w:pPr>
        <w:jc w:val="both"/>
        <w:rPr>
          <w:rFonts w:ascii="Arial" w:hAnsi="Arial" w:cs="Arial"/>
          <w:color w:val="1C1C1C"/>
          <w:sz w:val="22"/>
          <w:szCs w:val="22"/>
        </w:rPr>
      </w:pPr>
    </w:p>
    <w:p w14:paraId="6AA1F541" w14:textId="77777777" w:rsidR="0026383F" w:rsidRPr="00E13570" w:rsidRDefault="0026383F" w:rsidP="0026383F">
      <w:pPr>
        <w:jc w:val="both"/>
        <w:rPr>
          <w:rFonts w:ascii="Arial" w:hAnsi="Arial" w:cs="Arial"/>
          <w:color w:val="1C1C1C"/>
          <w:sz w:val="22"/>
          <w:szCs w:val="22"/>
        </w:rPr>
      </w:pPr>
    </w:p>
    <w:p w14:paraId="624AA856" w14:textId="77777777" w:rsidR="0026383F" w:rsidRPr="00E13570" w:rsidRDefault="0026383F" w:rsidP="0026383F">
      <w:pPr>
        <w:jc w:val="both"/>
        <w:rPr>
          <w:rFonts w:ascii="Arial" w:hAnsi="Arial" w:cs="Arial"/>
          <w:color w:val="1C1C1C"/>
          <w:sz w:val="22"/>
          <w:szCs w:val="22"/>
        </w:rPr>
      </w:pPr>
    </w:p>
    <w:p w14:paraId="6528D065" w14:textId="77777777" w:rsidR="0026383F" w:rsidRPr="00E13570" w:rsidRDefault="0026383F" w:rsidP="0026383F">
      <w:pPr>
        <w:jc w:val="both"/>
        <w:rPr>
          <w:rFonts w:ascii="Arial" w:hAnsi="Arial" w:cs="Arial"/>
          <w:color w:val="1C1C1C"/>
          <w:sz w:val="22"/>
          <w:szCs w:val="22"/>
        </w:rPr>
      </w:pPr>
    </w:p>
    <w:p w14:paraId="69CF94C5" w14:textId="77777777" w:rsidR="0026383F" w:rsidRPr="00E13570" w:rsidRDefault="0026383F" w:rsidP="0026383F">
      <w:pPr>
        <w:jc w:val="both"/>
        <w:rPr>
          <w:rFonts w:ascii="Arial" w:hAnsi="Arial" w:cs="Arial"/>
          <w:color w:val="1C1C1C"/>
          <w:sz w:val="22"/>
          <w:szCs w:val="22"/>
        </w:rPr>
      </w:pPr>
    </w:p>
    <w:p w14:paraId="5B8B40DA" w14:textId="77777777" w:rsidR="0026383F" w:rsidRPr="00E13570" w:rsidRDefault="0026383F" w:rsidP="0026383F">
      <w:pPr>
        <w:jc w:val="both"/>
        <w:rPr>
          <w:rFonts w:ascii="Arial" w:hAnsi="Arial" w:cs="Arial"/>
          <w:color w:val="1C1C1C"/>
          <w:sz w:val="22"/>
          <w:szCs w:val="22"/>
        </w:rPr>
      </w:pPr>
    </w:p>
    <w:p w14:paraId="0843CBA2" w14:textId="77777777" w:rsidR="0026383F" w:rsidRDefault="0026383F" w:rsidP="0026383F">
      <w:pPr>
        <w:jc w:val="both"/>
        <w:rPr>
          <w:rFonts w:ascii="Arial" w:hAnsi="Arial" w:cs="Arial"/>
          <w:color w:val="1C1C1C"/>
          <w:sz w:val="22"/>
          <w:szCs w:val="22"/>
        </w:rPr>
      </w:pPr>
    </w:p>
    <w:p w14:paraId="2BE7B090" w14:textId="77777777" w:rsidR="00E803A3" w:rsidRPr="00E13570" w:rsidRDefault="00E803A3" w:rsidP="0026383F">
      <w:pPr>
        <w:jc w:val="both"/>
        <w:rPr>
          <w:rFonts w:ascii="Arial" w:hAnsi="Arial" w:cs="Arial"/>
          <w:color w:val="1C1C1C"/>
          <w:sz w:val="22"/>
          <w:szCs w:val="22"/>
        </w:rPr>
      </w:pPr>
    </w:p>
    <w:p w14:paraId="726D4C51" w14:textId="77777777" w:rsidR="0026383F" w:rsidRPr="00E13570" w:rsidRDefault="00AD50F6" w:rsidP="0026383F">
      <w:pPr>
        <w:jc w:val="right"/>
        <w:rPr>
          <w:rStyle w:val="nfasissutil"/>
          <w:color w:val="1C1C1C"/>
        </w:rPr>
      </w:pPr>
      <w:r>
        <w:rPr>
          <w:rStyle w:val="nfasissutil"/>
          <w:color w:val="1C1C1C"/>
        </w:rPr>
        <w:t xml:space="preserve">Autor: </w:t>
      </w:r>
      <w:r w:rsidR="00605C83">
        <w:rPr>
          <w:rStyle w:val="nfasissutil"/>
          <w:color w:val="1C1C1C"/>
        </w:rPr>
        <w:t>Alex Pacaya Pacheco</w:t>
      </w:r>
    </w:p>
    <w:p w14:paraId="6615AE9E" w14:textId="77777777" w:rsidR="0026383F" w:rsidRPr="00E13570" w:rsidRDefault="00150955" w:rsidP="0026383F">
      <w:pPr>
        <w:jc w:val="right"/>
        <w:rPr>
          <w:rStyle w:val="nfasissutil"/>
          <w:color w:val="1C1C1C"/>
        </w:rPr>
      </w:pPr>
      <w:r>
        <w:rPr>
          <w:rStyle w:val="nfasissutil"/>
          <w:color w:val="1C1C1C"/>
        </w:rPr>
        <w:t>Desarrollo Software</w:t>
      </w:r>
      <w:r w:rsidR="0026383F" w:rsidRPr="00E13570">
        <w:rPr>
          <w:rStyle w:val="nfasissutil"/>
          <w:color w:val="1C1C1C"/>
        </w:rPr>
        <w:t xml:space="preserve"> </w:t>
      </w:r>
      <w:r w:rsidR="00C1568B" w:rsidRPr="00E13570">
        <w:rPr>
          <w:rStyle w:val="nfasissutil"/>
          <w:color w:val="1C1C1C"/>
        </w:rPr>
        <w:t>–</w:t>
      </w:r>
      <w:r w:rsidR="0026383F" w:rsidRPr="00E13570">
        <w:rPr>
          <w:rStyle w:val="nfasissutil"/>
          <w:color w:val="1C1C1C"/>
        </w:rPr>
        <w:t xml:space="preserve"> </w:t>
      </w:r>
      <w:r w:rsidR="009619FC">
        <w:rPr>
          <w:rStyle w:val="nfasissutil"/>
          <w:color w:val="1C1C1C"/>
        </w:rPr>
        <w:t>Arquinfo</w:t>
      </w:r>
      <w:r w:rsidR="004F393D">
        <w:rPr>
          <w:rStyle w:val="nfasissutil"/>
          <w:color w:val="1C1C1C"/>
        </w:rPr>
        <w:t xml:space="preserve"> SAC</w:t>
      </w:r>
    </w:p>
    <w:p w14:paraId="68D8D284" w14:textId="77777777" w:rsidR="0026383F" w:rsidRDefault="008A4EB7" w:rsidP="00E803A3">
      <w:pPr>
        <w:jc w:val="right"/>
        <w:rPr>
          <w:rStyle w:val="nfasissutil"/>
          <w:color w:val="1C1C1C"/>
        </w:rPr>
      </w:pPr>
      <w:r>
        <w:rPr>
          <w:rStyle w:val="nfasissutil"/>
          <w:color w:val="1C1C1C"/>
        </w:rPr>
        <w:t>Junio</w:t>
      </w:r>
      <w:r w:rsidR="00AD50F6">
        <w:rPr>
          <w:rStyle w:val="nfasissutil"/>
          <w:color w:val="1C1C1C"/>
        </w:rPr>
        <w:t xml:space="preserve"> </w:t>
      </w:r>
      <w:r w:rsidR="00EF5849">
        <w:rPr>
          <w:rStyle w:val="nfasissutil"/>
          <w:color w:val="1C1C1C"/>
        </w:rPr>
        <w:t>201</w:t>
      </w:r>
      <w:r w:rsidR="00605C83">
        <w:rPr>
          <w:rStyle w:val="nfasissutil"/>
          <w:color w:val="1C1C1C"/>
        </w:rPr>
        <w:t>6</w:t>
      </w:r>
    </w:p>
    <w:p w14:paraId="6110FA1A" w14:textId="77777777" w:rsidR="00AD50F6" w:rsidRDefault="00AD50F6">
      <w:pPr>
        <w:rPr>
          <w:rStyle w:val="nfasissutil"/>
          <w:color w:val="1C1C1C"/>
        </w:rPr>
      </w:pPr>
      <w:r>
        <w:rPr>
          <w:rStyle w:val="nfasissutil"/>
          <w:color w:val="1C1C1C"/>
        </w:rPr>
        <w:br w:type="page"/>
      </w:r>
    </w:p>
    <w:p w14:paraId="6357A3B7" w14:textId="77777777" w:rsidR="00AD50F6" w:rsidRDefault="007051A2" w:rsidP="00AD50F6">
      <w:pPr>
        <w:rPr>
          <w:i/>
          <w:iCs/>
          <w:color w:val="1C1C1C"/>
        </w:rPr>
      </w:pPr>
      <w:r>
        <w:rPr>
          <w:i/>
          <w:iCs/>
          <w:color w:val="1C1C1C"/>
        </w:rPr>
        <w:lastRenderedPageBreak/>
        <w:tab/>
      </w:r>
    </w:p>
    <w:p w14:paraId="34308F61" w14:textId="77777777" w:rsidR="009619FC" w:rsidRDefault="009619FC">
      <w:pPr>
        <w:rPr>
          <w:rFonts w:ascii="Franklin Gothic Book" w:eastAsia="Times New Roman" w:hAnsi="Franklin Gothic Book"/>
          <w:b/>
          <w:color w:val="1C1C1C"/>
          <w:spacing w:val="5"/>
          <w:kern w:val="28"/>
          <w:sz w:val="48"/>
          <w:szCs w:val="48"/>
        </w:rPr>
      </w:pPr>
      <w:bookmarkStart w:id="8" w:name="_Toc174269147"/>
      <w:bookmarkStart w:id="9" w:name="_Toc187581175"/>
      <w:bookmarkStart w:id="10" w:name="_Toc401832151"/>
    </w:p>
    <w:p w14:paraId="45F9454B" w14:textId="77777777" w:rsidR="0026383F" w:rsidRPr="00605C83" w:rsidRDefault="00782904" w:rsidP="0026383F">
      <w:pPr>
        <w:pStyle w:val="Ttulo1"/>
        <w:rPr>
          <w:color w:val="1C1C1C"/>
          <w:sz w:val="40"/>
        </w:rPr>
      </w:pPr>
      <w:r w:rsidRPr="00605C83">
        <w:rPr>
          <w:color w:val="1C1C1C"/>
          <w:sz w:val="40"/>
        </w:rPr>
        <w:t xml:space="preserve">Tabla de </w:t>
      </w:r>
      <w:r w:rsidR="0026383F" w:rsidRPr="00605C83">
        <w:rPr>
          <w:color w:val="1C1C1C"/>
          <w:sz w:val="40"/>
        </w:rPr>
        <w:t>Contenido</w:t>
      </w:r>
      <w:bookmarkEnd w:id="8"/>
      <w:bookmarkEnd w:id="9"/>
      <w:bookmarkEnd w:id="10"/>
      <w:r w:rsidRPr="00605C83">
        <w:rPr>
          <w:color w:val="1C1C1C"/>
          <w:sz w:val="40"/>
        </w:rPr>
        <w:t>s</w:t>
      </w:r>
    </w:p>
    <w:p w14:paraId="06E42BE9" w14:textId="77777777" w:rsidR="009E0726" w:rsidRPr="00FF5253" w:rsidRDefault="009E0726" w:rsidP="009E0726">
      <w:pPr>
        <w:pStyle w:val="Prrafodelista"/>
        <w:numPr>
          <w:ilvl w:val="0"/>
          <w:numId w:val="14"/>
        </w:numPr>
        <w:tabs>
          <w:tab w:val="left" w:leader="dot" w:pos="7938"/>
        </w:tabs>
        <w:rPr>
          <w:rFonts w:asciiTheme="minorHAnsi" w:hAnsiTheme="minorHAnsi" w:cstheme="minorHAnsi"/>
          <w:color w:val="1C1C1C"/>
        </w:rPr>
      </w:pPr>
      <w:r w:rsidRPr="00FF5253">
        <w:rPr>
          <w:rFonts w:asciiTheme="minorHAnsi" w:hAnsiTheme="minorHAnsi" w:cstheme="minorHAnsi"/>
          <w:color w:val="1C1C1C"/>
        </w:rPr>
        <w:t>Login</w:t>
      </w:r>
      <w:r>
        <w:rPr>
          <w:rFonts w:asciiTheme="minorHAnsi" w:hAnsiTheme="minorHAnsi" w:cstheme="minorHAnsi"/>
          <w:color w:val="1C1C1C"/>
        </w:rPr>
        <w:tab/>
      </w:r>
      <w:r w:rsidR="008A4EB7">
        <w:rPr>
          <w:rFonts w:asciiTheme="minorHAnsi" w:hAnsiTheme="minorHAnsi" w:cstheme="minorHAnsi"/>
          <w:color w:val="1C1C1C"/>
        </w:rPr>
        <w:t>03</w:t>
      </w:r>
    </w:p>
    <w:p w14:paraId="7A753F11" w14:textId="77777777" w:rsidR="009E0726" w:rsidRPr="00FF5253" w:rsidRDefault="009E0726" w:rsidP="009E0726">
      <w:pPr>
        <w:pStyle w:val="Prrafodelista"/>
        <w:numPr>
          <w:ilvl w:val="0"/>
          <w:numId w:val="14"/>
        </w:numPr>
        <w:tabs>
          <w:tab w:val="left" w:leader="dot" w:pos="7938"/>
        </w:tabs>
        <w:rPr>
          <w:rFonts w:asciiTheme="minorHAnsi" w:hAnsiTheme="minorHAnsi" w:cstheme="minorHAnsi"/>
          <w:color w:val="1C1C1C"/>
        </w:rPr>
      </w:pPr>
      <w:r>
        <w:rPr>
          <w:rFonts w:asciiTheme="minorHAnsi" w:hAnsiTheme="minorHAnsi" w:cstheme="minorHAnsi"/>
          <w:color w:val="1C1C1C"/>
        </w:rPr>
        <w:t>Menú Principal</w:t>
      </w:r>
      <w:r>
        <w:rPr>
          <w:rFonts w:asciiTheme="minorHAnsi" w:hAnsiTheme="minorHAnsi" w:cstheme="minorHAnsi"/>
          <w:color w:val="1C1C1C"/>
        </w:rPr>
        <w:tab/>
      </w:r>
      <w:r w:rsidR="008A4EB7">
        <w:rPr>
          <w:rFonts w:asciiTheme="minorHAnsi" w:hAnsiTheme="minorHAnsi" w:cstheme="minorHAnsi"/>
          <w:color w:val="1C1C1C"/>
        </w:rPr>
        <w:t>04</w:t>
      </w:r>
    </w:p>
    <w:p w14:paraId="7F015C91" w14:textId="77777777" w:rsidR="009E0726" w:rsidRDefault="008A4EB7" w:rsidP="000E3830">
      <w:pPr>
        <w:pStyle w:val="Prrafodelista"/>
        <w:numPr>
          <w:ilvl w:val="0"/>
          <w:numId w:val="14"/>
        </w:numPr>
        <w:tabs>
          <w:tab w:val="left" w:leader="dot" w:pos="7938"/>
        </w:tabs>
        <w:rPr>
          <w:rFonts w:asciiTheme="minorHAnsi" w:hAnsiTheme="minorHAnsi" w:cstheme="minorHAnsi"/>
          <w:color w:val="1C1C1C"/>
        </w:rPr>
      </w:pPr>
      <w:r>
        <w:rPr>
          <w:rFonts w:asciiTheme="minorHAnsi" w:hAnsiTheme="minorHAnsi" w:cstheme="minorHAnsi"/>
          <w:color w:val="1C1C1C"/>
        </w:rPr>
        <w:t>Opción Mantenimiento</w:t>
      </w:r>
      <w:r w:rsidR="009E0726">
        <w:rPr>
          <w:rFonts w:asciiTheme="minorHAnsi" w:hAnsiTheme="minorHAnsi" w:cstheme="minorHAnsi"/>
          <w:color w:val="1C1C1C"/>
        </w:rPr>
        <w:tab/>
      </w:r>
      <w:r>
        <w:rPr>
          <w:rFonts w:asciiTheme="minorHAnsi" w:hAnsiTheme="minorHAnsi" w:cstheme="minorHAnsi"/>
          <w:color w:val="1C1C1C"/>
        </w:rPr>
        <w:t>05</w:t>
      </w:r>
    </w:p>
    <w:p w14:paraId="72492E5E" w14:textId="77777777" w:rsidR="008A4EB7" w:rsidRDefault="008A4EB7" w:rsidP="008A4EB7">
      <w:pPr>
        <w:pStyle w:val="Prrafodelista"/>
        <w:numPr>
          <w:ilvl w:val="0"/>
          <w:numId w:val="14"/>
        </w:numPr>
        <w:tabs>
          <w:tab w:val="left" w:leader="dot" w:pos="7938"/>
        </w:tabs>
        <w:rPr>
          <w:rFonts w:asciiTheme="minorHAnsi" w:hAnsiTheme="minorHAnsi" w:cstheme="minorHAnsi"/>
          <w:color w:val="1C1C1C"/>
        </w:rPr>
      </w:pPr>
      <w:r>
        <w:rPr>
          <w:rFonts w:asciiTheme="minorHAnsi" w:hAnsiTheme="minorHAnsi" w:cstheme="minorHAnsi"/>
          <w:color w:val="1C1C1C"/>
        </w:rPr>
        <w:t>Opción Módulo Reaseguros</w:t>
      </w:r>
      <w:r>
        <w:rPr>
          <w:rFonts w:asciiTheme="minorHAnsi" w:hAnsiTheme="minorHAnsi" w:cstheme="minorHAnsi"/>
          <w:color w:val="1C1C1C"/>
        </w:rPr>
        <w:tab/>
        <w:t>13</w:t>
      </w:r>
    </w:p>
    <w:p w14:paraId="7C84CA8D" w14:textId="77777777" w:rsidR="008A4EB7" w:rsidRDefault="008A4EB7" w:rsidP="008A4EB7">
      <w:pPr>
        <w:pStyle w:val="Prrafodelista"/>
        <w:numPr>
          <w:ilvl w:val="0"/>
          <w:numId w:val="14"/>
        </w:numPr>
        <w:tabs>
          <w:tab w:val="left" w:leader="dot" w:pos="7938"/>
        </w:tabs>
        <w:rPr>
          <w:rFonts w:asciiTheme="minorHAnsi" w:hAnsiTheme="minorHAnsi" w:cstheme="minorHAnsi"/>
          <w:color w:val="1C1C1C"/>
        </w:rPr>
      </w:pPr>
      <w:r>
        <w:rPr>
          <w:rFonts w:asciiTheme="minorHAnsi" w:hAnsiTheme="minorHAnsi" w:cstheme="minorHAnsi"/>
          <w:color w:val="1C1C1C"/>
        </w:rPr>
        <w:t>Opción Módulo SIS</w:t>
      </w:r>
      <w:r>
        <w:rPr>
          <w:rFonts w:asciiTheme="minorHAnsi" w:hAnsiTheme="minorHAnsi" w:cstheme="minorHAnsi"/>
          <w:color w:val="1C1C1C"/>
        </w:rPr>
        <w:tab/>
        <w:t>23</w:t>
      </w:r>
    </w:p>
    <w:p w14:paraId="0D5B6D8D" w14:textId="77777777" w:rsidR="00FF5253" w:rsidRPr="009E0726" w:rsidRDefault="008A4EB7" w:rsidP="000E3830">
      <w:pPr>
        <w:pStyle w:val="Prrafodelista"/>
        <w:numPr>
          <w:ilvl w:val="0"/>
          <w:numId w:val="14"/>
        </w:numPr>
        <w:tabs>
          <w:tab w:val="left" w:leader="dot" w:pos="7938"/>
        </w:tabs>
        <w:rPr>
          <w:rFonts w:asciiTheme="minorHAnsi" w:hAnsiTheme="minorHAnsi" w:cstheme="minorHAnsi"/>
          <w:color w:val="1C1C1C"/>
        </w:rPr>
      </w:pPr>
      <w:r>
        <w:rPr>
          <w:rFonts w:asciiTheme="minorHAnsi" w:hAnsiTheme="minorHAnsi" w:cstheme="minorHAnsi"/>
          <w:color w:val="1C1C1C"/>
        </w:rPr>
        <w:t>Salir: Cierre Sesión</w:t>
      </w:r>
      <w:r w:rsidR="009E0726">
        <w:rPr>
          <w:rFonts w:asciiTheme="minorHAnsi" w:hAnsiTheme="minorHAnsi" w:cstheme="minorHAnsi"/>
          <w:color w:val="1C1C1C"/>
        </w:rPr>
        <w:tab/>
        <w:t>18</w:t>
      </w:r>
    </w:p>
    <w:p w14:paraId="0786641D" w14:textId="77777777" w:rsidR="00BC297A" w:rsidRPr="000824B2" w:rsidRDefault="00BC297A" w:rsidP="000E3830">
      <w:pPr>
        <w:tabs>
          <w:tab w:val="left" w:leader="dot" w:pos="7938"/>
        </w:tabs>
        <w:rPr>
          <w:rFonts w:ascii="Calibri" w:hAnsi="Calibri" w:cs="Arial"/>
          <w:b/>
          <w:color w:val="1C1C1C"/>
          <w:sz w:val="28"/>
        </w:rPr>
      </w:pPr>
    </w:p>
    <w:p w14:paraId="49BB4E41" w14:textId="77777777" w:rsidR="000E3830" w:rsidRPr="000E3830" w:rsidRDefault="000E3830" w:rsidP="000E3830">
      <w:pPr>
        <w:tabs>
          <w:tab w:val="left" w:leader="dot" w:pos="7938"/>
        </w:tabs>
        <w:rPr>
          <w:rFonts w:ascii="Calibri" w:hAnsi="Calibri" w:cs="Arial"/>
          <w:color w:val="1C1C1C"/>
        </w:rPr>
      </w:pPr>
    </w:p>
    <w:p w14:paraId="31B5E36A" w14:textId="77777777" w:rsidR="00747775" w:rsidRPr="00747775" w:rsidRDefault="00747775" w:rsidP="00747775">
      <w:pPr>
        <w:pStyle w:val="Prrafodelista"/>
        <w:tabs>
          <w:tab w:val="left" w:leader="dot" w:pos="7938"/>
        </w:tabs>
        <w:ind w:left="360"/>
        <w:rPr>
          <w:rFonts w:ascii="Calibri" w:hAnsi="Calibri" w:cs="Arial"/>
          <w:color w:val="1C1C1C"/>
        </w:rPr>
      </w:pPr>
    </w:p>
    <w:p w14:paraId="29E21E25" w14:textId="77777777" w:rsidR="0026383F" w:rsidRPr="009C47CD" w:rsidRDefault="0026383F" w:rsidP="0026383F">
      <w:pPr>
        <w:rPr>
          <w:rFonts w:ascii="Calibri" w:hAnsi="Calibri" w:cs="Arial"/>
          <w:color w:val="1C1C1C"/>
          <w:lang w:val="es-ES"/>
        </w:rPr>
      </w:pPr>
    </w:p>
    <w:p w14:paraId="62AB339A" w14:textId="77777777" w:rsidR="0026383F" w:rsidRPr="009C47CD" w:rsidRDefault="0026383F" w:rsidP="0026383F">
      <w:pPr>
        <w:rPr>
          <w:rFonts w:ascii="Calibri" w:hAnsi="Calibri" w:cs="Arial"/>
          <w:color w:val="1C1C1C"/>
          <w:lang w:val="es-ES"/>
        </w:rPr>
      </w:pPr>
    </w:p>
    <w:p w14:paraId="5CE783B2" w14:textId="77777777" w:rsidR="0026383F" w:rsidRPr="009C47CD" w:rsidRDefault="0026383F" w:rsidP="0026383F">
      <w:pPr>
        <w:rPr>
          <w:rFonts w:ascii="Calibri" w:hAnsi="Calibri" w:cs="Arial"/>
          <w:color w:val="1C1C1C"/>
          <w:lang w:val="es-ES"/>
        </w:rPr>
      </w:pPr>
    </w:p>
    <w:p w14:paraId="38B41AF5" w14:textId="77777777" w:rsidR="0026383F" w:rsidRPr="009C47CD" w:rsidRDefault="0026383F" w:rsidP="0026383F">
      <w:pPr>
        <w:rPr>
          <w:rFonts w:ascii="Calibri" w:hAnsi="Calibri" w:cs="Arial"/>
          <w:color w:val="1C1C1C"/>
          <w:lang w:val="es-ES"/>
        </w:rPr>
      </w:pPr>
    </w:p>
    <w:p w14:paraId="707AF3EE" w14:textId="77777777" w:rsidR="0026383F" w:rsidRPr="009C47CD" w:rsidRDefault="0026383F" w:rsidP="0026383F">
      <w:pPr>
        <w:rPr>
          <w:rFonts w:ascii="Calibri" w:hAnsi="Calibri" w:cs="Arial"/>
          <w:color w:val="1C1C1C"/>
          <w:lang w:val="es-ES"/>
        </w:rPr>
      </w:pPr>
    </w:p>
    <w:p w14:paraId="37ECE3E1" w14:textId="77777777" w:rsidR="0026383F" w:rsidRPr="009C47CD" w:rsidRDefault="00E8383D" w:rsidP="0026383F">
      <w:pPr>
        <w:rPr>
          <w:rFonts w:ascii="Calibri" w:hAnsi="Calibri" w:cs="Arial"/>
          <w:color w:val="1C1C1C"/>
          <w:lang w:val="es-ES"/>
        </w:rPr>
      </w:pPr>
      <w:r w:rsidRPr="009C47CD">
        <w:rPr>
          <w:rFonts w:ascii="Calibri" w:hAnsi="Calibri" w:cs="Arial"/>
          <w:color w:val="1C1C1C"/>
          <w:lang w:val="es-ES"/>
        </w:rPr>
        <w:br w:type="page"/>
      </w:r>
    </w:p>
    <w:p w14:paraId="15EEF04E" w14:textId="64DD448E" w:rsidR="0026383F" w:rsidRPr="00E13570" w:rsidRDefault="00A4082D" w:rsidP="001D71A5">
      <w:pPr>
        <w:pStyle w:val="Ttulo1"/>
        <w:numPr>
          <w:ilvl w:val="0"/>
          <w:numId w:val="23"/>
        </w:numPr>
        <w:ind w:left="426" w:hanging="426"/>
        <w:rPr>
          <w:color w:val="1C1C1C"/>
        </w:rPr>
      </w:pPr>
      <w:r w:rsidRPr="00605C83">
        <w:rPr>
          <w:rFonts w:asciiTheme="minorHAnsi" w:hAnsiTheme="minorHAnsi"/>
          <w:color w:val="1C1C1C"/>
          <w:sz w:val="28"/>
        </w:rPr>
        <w:lastRenderedPageBreak/>
        <w:t xml:space="preserve">Ingreso al Sistema: </w:t>
      </w:r>
      <w:r w:rsidR="00862D08" w:rsidRPr="00605C83">
        <w:rPr>
          <w:rFonts w:asciiTheme="minorHAnsi" w:hAnsiTheme="minorHAnsi"/>
          <w:color w:val="1C1C1C"/>
          <w:sz w:val="28"/>
        </w:rPr>
        <w:t>Log</w:t>
      </w:r>
      <w:r w:rsidRPr="00605C83">
        <w:rPr>
          <w:rFonts w:asciiTheme="minorHAnsi" w:hAnsiTheme="minorHAnsi"/>
          <w:color w:val="1C1C1C"/>
          <w:sz w:val="28"/>
        </w:rPr>
        <w:t>i</w:t>
      </w:r>
      <w:r w:rsidR="00862D08" w:rsidRPr="00605C83">
        <w:rPr>
          <w:rFonts w:asciiTheme="minorHAnsi" w:hAnsiTheme="minorHAnsi"/>
          <w:color w:val="1C1C1C"/>
          <w:sz w:val="28"/>
        </w:rPr>
        <w:t>n</w:t>
      </w:r>
    </w:p>
    <w:p w14:paraId="0A859158" w14:textId="77777777" w:rsidR="001D17E0" w:rsidRPr="00CC5ABE" w:rsidRDefault="001D17E0" w:rsidP="0026383F">
      <w:pPr>
        <w:rPr>
          <w:rFonts w:ascii="Calibri" w:hAnsi="Calibri" w:cs="Arial"/>
          <w:b/>
          <w:color w:val="1C1C1C"/>
          <w:sz w:val="28"/>
          <w:lang w:val="es-ES"/>
        </w:rPr>
      </w:pPr>
    </w:p>
    <w:p w14:paraId="41258881" w14:textId="77777777" w:rsidR="001D17E0" w:rsidRPr="00862D08" w:rsidRDefault="00C53CC4" w:rsidP="00862D08">
      <w:pPr>
        <w:pStyle w:val="Prrafodelista"/>
        <w:numPr>
          <w:ilvl w:val="0"/>
          <w:numId w:val="18"/>
        </w:numPr>
        <w:rPr>
          <w:rFonts w:ascii="Calibri" w:hAnsi="Calibri" w:cs="Arial"/>
          <w:color w:val="1C1C1C"/>
          <w:lang w:val="es-ES"/>
        </w:rPr>
      </w:pPr>
      <w:r>
        <w:rPr>
          <w:rFonts w:ascii="Calibri" w:hAnsi="Calibri" w:cs="Arial"/>
          <w:color w:val="1C1C1C"/>
          <w:lang w:val="es-ES"/>
        </w:rPr>
        <w:t xml:space="preserve">Ingresar con su </w:t>
      </w:r>
      <w:r w:rsidR="00862D08" w:rsidRPr="00862D08">
        <w:rPr>
          <w:rFonts w:ascii="Calibri" w:hAnsi="Calibri" w:cs="Arial"/>
          <w:color w:val="1C1C1C"/>
          <w:lang w:val="es-ES"/>
        </w:rPr>
        <w:t xml:space="preserve">usuario y </w:t>
      </w:r>
      <w:r w:rsidR="00F46622">
        <w:rPr>
          <w:rFonts w:ascii="Calibri" w:hAnsi="Calibri" w:cs="Arial"/>
          <w:color w:val="1C1C1C"/>
          <w:lang w:val="es-ES"/>
        </w:rPr>
        <w:t>c</w:t>
      </w:r>
      <w:r w:rsidR="00862D08">
        <w:rPr>
          <w:rFonts w:ascii="Calibri" w:hAnsi="Calibri" w:cs="Arial"/>
          <w:color w:val="1C1C1C"/>
          <w:lang w:val="es-ES"/>
        </w:rPr>
        <w:t>ontraseña</w:t>
      </w:r>
      <w:r w:rsidR="00862D08" w:rsidRPr="00862D08">
        <w:rPr>
          <w:rFonts w:ascii="Calibri" w:hAnsi="Calibri" w:cs="Arial"/>
          <w:color w:val="1C1C1C"/>
          <w:lang w:val="es-ES"/>
        </w:rPr>
        <w:t xml:space="preserve"> de</w:t>
      </w:r>
      <w:r w:rsidR="00F46622">
        <w:rPr>
          <w:rFonts w:ascii="Calibri" w:hAnsi="Calibri" w:cs="Arial"/>
          <w:color w:val="1C1C1C"/>
          <w:lang w:val="es-ES"/>
        </w:rPr>
        <w:t xml:space="preserve"> red</w:t>
      </w:r>
      <w:r w:rsidR="00862D08" w:rsidRPr="00862D08">
        <w:rPr>
          <w:rFonts w:ascii="Calibri" w:hAnsi="Calibri" w:cs="Arial"/>
          <w:color w:val="1C1C1C"/>
          <w:lang w:val="es-ES"/>
        </w:rPr>
        <w:t xml:space="preserve"> </w:t>
      </w:r>
      <w:r>
        <w:rPr>
          <w:rFonts w:ascii="Calibri" w:hAnsi="Calibri" w:cs="Arial"/>
          <w:color w:val="1C1C1C"/>
          <w:lang w:val="es-ES"/>
        </w:rPr>
        <w:t>(Active D</w:t>
      </w:r>
      <w:r w:rsidR="00862D08" w:rsidRPr="00862D08">
        <w:rPr>
          <w:rFonts w:ascii="Calibri" w:hAnsi="Calibri" w:cs="Arial"/>
          <w:color w:val="1C1C1C"/>
          <w:lang w:val="es-ES"/>
        </w:rPr>
        <w:t>irectory</w:t>
      </w:r>
      <w:r>
        <w:rPr>
          <w:rFonts w:ascii="Calibri" w:hAnsi="Calibri" w:cs="Arial"/>
          <w:color w:val="1C1C1C"/>
          <w:lang w:val="es-ES"/>
        </w:rPr>
        <w:t>)</w:t>
      </w:r>
      <w:r w:rsidR="00BB1F32">
        <w:rPr>
          <w:rFonts w:ascii="Calibri" w:hAnsi="Calibri" w:cs="Arial"/>
          <w:color w:val="1C1C1C"/>
          <w:lang w:val="es-ES"/>
        </w:rPr>
        <w:t>.</w:t>
      </w:r>
    </w:p>
    <w:p w14:paraId="57F284CB" w14:textId="77777777" w:rsidR="006F04AE" w:rsidRPr="00862D08" w:rsidRDefault="006F04AE" w:rsidP="006F04AE">
      <w:pPr>
        <w:pStyle w:val="Prrafodelista"/>
        <w:rPr>
          <w:sz w:val="22"/>
        </w:rPr>
      </w:pPr>
    </w:p>
    <w:p w14:paraId="0DDD47FA" w14:textId="77777777" w:rsidR="006F04AE" w:rsidRDefault="00862D08" w:rsidP="001763D1">
      <w:pPr>
        <w:jc w:val="center"/>
      </w:pPr>
      <w:r>
        <w:rPr>
          <w:rFonts w:ascii="Calibri" w:hAnsi="Calibri" w:cs="Arial"/>
          <w:b/>
          <w:noProof/>
          <w:color w:val="1C1C1C"/>
          <w:sz w:val="28"/>
          <w:lang w:val="es-ES" w:eastAsia="es-ES"/>
        </w:rPr>
        <w:drawing>
          <wp:inline distT="0" distB="0" distL="0" distR="0" wp14:anchorId="552D9C85" wp14:editId="51DA77E7">
            <wp:extent cx="3876675" cy="3057525"/>
            <wp:effectExtent l="0" t="0" r="9525" b="9525"/>
            <wp:docPr id="1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F4A1.tmp"/>
                    <pic:cNvPicPr/>
                  </pic:nvPicPr>
                  <pic:blipFill rotWithShape="1">
                    <a:blip r:embed="rId9">
                      <a:extLst>
                        <a:ext uri="{28A0092B-C50C-407E-A947-70E740481C1C}">
                          <a14:useLocalDpi xmlns:a14="http://schemas.microsoft.com/office/drawing/2010/main" val="0"/>
                        </a:ext>
                      </a:extLst>
                    </a:blip>
                    <a:srcRect l="32058" t="39269" r="33926" b="28319"/>
                    <a:stretch/>
                  </pic:blipFill>
                  <pic:spPr bwMode="auto">
                    <a:xfrm>
                      <a:off x="0" y="0"/>
                      <a:ext cx="3887479" cy="3066046"/>
                    </a:xfrm>
                    <a:prstGeom prst="rect">
                      <a:avLst/>
                    </a:prstGeom>
                    <a:ln>
                      <a:noFill/>
                    </a:ln>
                    <a:extLst>
                      <a:ext uri="{53640926-AAD7-44D8-BBD7-CCE9431645EC}">
                        <a14:shadowObscured xmlns:a14="http://schemas.microsoft.com/office/drawing/2010/main"/>
                      </a:ext>
                    </a:extLst>
                  </pic:spPr>
                </pic:pic>
              </a:graphicData>
            </a:graphic>
          </wp:inline>
        </w:drawing>
      </w:r>
    </w:p>
    <w:p w14:paraId="7D1EE854" w14:textId="77777777" w:rsidR="006F04AE" w:rsidRDefault="006F04AE" w:rsidP="006F04AE"/>
    <w:p w14:paraId="25C3ECA8" w14:textId="77777777" w:rsidR="006F04AE" w:rsidRDefault="006F04AE" w:rsidP="006F04AE"/>
    <w:p w14:paraId="685AB289" w14:textId="77777777" w:rsidR="006F04AE" w:rsidRDefault="006F04AE" w:rsidP="006F04AE"/>
    <w:p w14:paraId="7A8012E0" w14:textId="77777777" w:rsidR="001763D1" w:rsidRDefault="001763D1">
      <w:pPr>
        <w:rPr>
          <w:rFonts w:ascii="Franklin Gothic Book" w:eastAsia="Times New Roman" w:hAnsi="Franklin Gothic Book"/>
          <w:b/>
          <w:color w:val="1C1C1C"/>
          <w:spacing w:val="5"/>
          <w:kern w:val="28"/>
          <w:sz w:val="36"/>
          <w:szCs w:val="48"/>
        </w:rPr>
      </w:pPr>
      <w:r>
        <w:rPr>
          <w:color w:val="1C1C1C"/>
          <w:sz w:val="36"/>
        </w:rPr>
        <w:br w:type="page"/>
      </w:r>
    </w:p>
    <w:p w14:paraId="1E6104CD" w14:textId="77777777" w:rsidR="002E4047" w:rsidRPr="00605C83" w:rsidRDefault="002E4047" w:rsidP="001D71A5">
      <w:pPr>
        <w:pStyle w:val="Ttulo1"/>
        <w:numPr>
          <w:ilvl w:val="0"/>
          <w:numId w:val="23"/>
        </w:numPr>
        <w:rPr>
          <w:rFonts w:asciiTheme="minorHAnsi" w:hAnsiTheme="minorHAnsi"/>
          <w:color w:val="1C1C1C"/>
          <w:sz w:val="28"/>
        </w:rPr>
      </w:pPr>
      <w:r w:rsidRPr="00605C83">
        <w:rPr>
          <w:rFonts w:asciiTheme="minorHAnsi" w:hAnsiTheme="minorHAnsi"/>
          <w:color w:val="1C1C1C"/>
          <w:sz w:val="28"/>
        </w:rPr>
        <w:lastRenderedPageBreak/>
        <w:t>Menú Principal</w:t>
      </w:r>
    </w:p>
    <w:p w14:paraId="0B01F5D5" w14:textId="77777777" w:rsidR="002E4047" w:rsidRPr="001D71A5" w:rsidRDefault="002E4047" w:rsidP="001D71A5">
      <w:pPr>
        <w:spacing w:line="276" w:lineRule="auto"/>
        <w:rPr>
          <w:rFonts w:ascii="Calibri" w:hAnsi="Calibri"/>
          <w:sz w:val="22"/>
        </w:rPr>
      </w:pPr>
      <w:r w:rsidRPr="001D71A5">
        <w:rPr>
          <w:rFonts w:ascii="Calibri" w:hAnsi="Calibri"/>
          <w:sz w:val="22"/>
        </w:rPr>
        <w:t>La aplicación cuenta con un menú desplegable con las principales opciones del sistema, las cuales tienen la siguiente estructura:</w:t>
      </w:r>
    </w:p>
    <w:p w14:paraId="6540992F" w14:textId="77777777" w:rsidR="0038640D" w:rsidRDefault="0038640D" w:rsidP="0038640D">
      <w:pPr>
        <w:rPr>
          <w:rFonts w:ascii="Calibri" w:hAnsi="Calibri"/>
        </w:rPr>
      </w:pPr>
    </w:p>
    <w:p w14:paraId="7A4191BD" w14:textId="77777777" w:rsidR="002E4047" w:rsidRPr="001D71A5" w:rsidRDefault="002E4047" w:rsidP="008626C3">
      <w:pPr>
        <w:pStyle w:val="Ttulo1"/>
        <w:numPr>
          <w:ilvl w:val="1"/>
          <w:numId w:val="23"/>
        </w:numPr>
        <w:pBdr>
          <w:bottom w:val="none" w:sz="0" w:space="0" w:color="auto"/>
        </w:pBdr>
        <w:ind w:left="567" w:hanging="573"/>
        <w:rPr>
          <w:rFonts w:asciiTheme="minorHAnsi" w:hAnsiTheme="minorHAnsi"/>
          <w:color w:val="1C1C1C"/>
          <w:sz w:val="22"/>
        </w:rPr>
      </w:pPr>
      <w:r w:rsidRPr="001D71A5">
        <w:rPr>
          <w:rFonts w:asciiTheme="minorHAnsi" w:hAnsiTheme="minorHAnsi"/>
          <w:color w:val="1C1C1C"/>
          <w:sz w:val="22"/>
        </w:rPr>
        <w:t>Opción</w:t>
      </w:r>
      <w:r w:rsidR="00C95471" w:rsidRPr="001D71A5">
        <w:rPr>
          <w:rFonts w:asciiTheme="minorHAnsi" w:hAnsiTheme="minorHAnsi"/>
          <w:color w:val="1C1C1C"/>
          <w:sz w:val="22"/>
        </w:rPr>
        <w:t>:</w:t>
      </w:r>
      <w:r w:rsidRPr="001D71A5">
        <w:rPr>
          <w:rFonts w:asciiTheme="minorHAnsi" w:hAnsiTheme="minorHAnsi"/>
          <w:color w:val="1C1C1C"/>
          <w:sz w:val="22"/>
        </w:rPr>
        <w:t xml:space="preserve"> Inicio (Pantalla de Inicio)</w:t>
      </w:r>
      <w:r w:rsidR="000A58CF" w:rsidRPr="001D71A5">
        <w:rPr>
          <w:rFonts w:asciiTheme="minorHAnsi" w:hAnsiTheme="minorHAnsi"/>
          <w:color w:val="1C1C1C"/>
          <w:sz w:val="22"/>
        </w:rPr>
        <w:t>.</w:t>
      </w:r>
    </w:p>
    <w:p w14:paraId="4080EE8E" w14:textId="77777777" w:rsidR="000A58CF" w:rsidRDefault="000A58CF" w:rsidP="000A58CF">
      <w:pPr>
        <w:pStyle w:val="Prrafodelista"/>
        <w:ind w:left="360"/>
        <w:rPr>
          <w:rFonts w:ascii="Calibri" w:hAnsi="Calibri"/>
        </w:rPr>
      </w:pPr>
    </w:p>
    <w:p w14:paraId="2D4C90D5" w14:textId="77777777" w:rsidR="000A58CF" w:rsidRDefault="000A58CF" w:rsidP="000A58CF">
      <w:pPr>
        <w:rPr>
          <w:rFonts w:ascii="Calibri" w:hAnsi="Calibri"/>
        </w:rPr>
      </w:pPr>
      <w:r>
        <w:rPr>
          <w:noProof/>
          <w:lang w:val="es-ES" w:eastAsia="es-ES"/>
        </w:rPr>
        <w:drawing>
          <wp:inline distT="0" distB="0" distL="0" distR="0" wp14:anchorId="4536ADBD" wp14:editId="5DB3F6D0">
            <wp:extent cx="5523865" cy="1076325"/>
            <wp:effectExtent l="0" t="0" r="635"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983" t="10501" r="17206" b="65435"/>
                    <a:stretch/>
                  </pic:blipFill>
                  <pic:spPr bwMode="auto">
                    <a:xfrm>
                      <a:off x="0" y="0"/>
                      <a:ext cx="5605438" cy="1092219"/>
                    </a:xfrm>
                    <a:prstGeom prst="rect">
                      <a:avLst/>
                    </a:prstGeom>
                    <a:ln>
                      <a:noFill/>
                    </a:ln>
                    <a:extLst>
                      <a:ext uri="{53640926-AAD7-44D8-BBD7-CCE9431645EC}">
                        <a14:shadowObscured xmlns:a14="http://schemas.microsoft.com/office/drawing/2010/main"/>
                      </a:ext>
                    </a:extLst>
                  </pic:spPr>
                </pic:pic>
              </a:graphicData>
            </a:graphic>
          </wp:inline>
        </w:drawing>
      </w:r>
    </w:p>
    <w:p w14:paraId="6D5D0DA6" w14:textId="77777777" w:rsidR="000A58CF" w:rsidRPr="000A58CF" w:rsidRDefault="000A58CF" w:rsidP="000A58CF">
      <w:pPr>
        <w:rPr>
          <w:rFonts w:ascii="Calibri" w:hAnsi="Calibri"/>
        </w:rPr>
      </w:pPr>
    </w:p>
    <w:p w14:paraId="25E18414" w14:textId="77777777" w:rsidR="002E4047" w:rsidRPr="008626C3" w:rsidRDefault="008626C3" w:rsidP="008626C3">
      <w:pPr>
        <w:pStyle w:val="Ttulo1"/>
        <w:numPr>
          <w:ilvl w:val="1"/>
          <w:numId w:val="23"/>
        </w:numPr>
        <w:pBdr>
          <w:bottom w:val="none" w:sz="0" w:space="0" w:color="auto"/>
        </w:pBdr>
        <w:ind w:left="567" w:hanging="573"/>
        <w:rPr>
          <w:rFonts w:asciiTheme="minorHAnsi" w:hAnsiTheme="minorHAnsi"/>
          <w:color w:val="1C1C1C"/>
          <w:sz w:val="22"/>
        </w:rPr>
      </w:pPr>
      <w:bookmarkStart w:id="11" w:name="OLE_LINK3"/>
      <w:bookmarkStart w:id="12" w:name="OLE_LINK4"/>
      <w:bookmarkStart w:id="13" w:name="OLE_LINK5"/>
      <w:bookmarkStart w:id="14" w:name="OLE_LINK6"/>
      <w:r>
        <w:rPr>
          <w:rFonts w:asciiTheme="minorHAnsi" w:hAnsiTheme="minorHAnsi"/>
          <w:color w:val="1C1C1C"/>
          <w:sz w:val="22"/>
        </w:rPr>
        <w:t>Opción:</w:t>
      </w:r>
      <w:r w:rsidR="002E4047" w:rsidRPr="008626C3">
        <w:rPr>
          <w:rFonts w:asciiTheme="minorHAnsi" w:hAnsiTheme="minorHAnsi"/>
          <w:color w:val="1C1C1C"/>
          <w:sz w:val="22"/>
        </w:rPr>
        <w:t xml:space="preserve"> </w:t>
      </w:r>
      <w:bookmarkEnd w:id="11"/>
      <w:bookmarkEnd w:id="12"/>
      <w:bookmarkEnd w:id="13"/>
      <w:bookmarkEnd w:id="14"/>
      <w:r w:rsidR="002E4047" w:rsidRPr="008626C3">
        <w:rPr>
          <w:rFonts w:asciiTheme="minorHAnsi" w:hAnsiTheme="minorHAnsi"/>
          <w:color w:val="1C1C1C"/>
          <w:sz w:val="22"/>
        </w:rPr>
        <w:t>Mantenimiento</w:t>
      </w:r>
    </w:p>
    <w:p w14:paraId="5794C6F6" w14:textId="77777777" w:rsidR="000A58CF" w:rsidRDefault="000A58CF" w:rsidP="000A58CF">
      <w:pPr>
        <w:jc w:val="center"/>
        <w:rPr>
          <w:rFonts w:ascii="Calibri" w:hAnsi="Calibri"/>
        </w:rPr>
      </w:pPr>
      <w:r>
        <w:rPr>
          <w:noProof/>
          <w:lang w:val="es-ES" w:eastAsia="es-ES"/>
        </w:rPr>
        <w:drawing>
          <wp:inline distT="0" distB="0" distL="0" distR="0" wp14:anchorId="5C106A85" wp14:editId="7CD34BCD">
            <wp:extent cx="5457825" cy="1123315"/>
            <wp:effectExtent l="0" t="0" r="9525" b="63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978" t="18624" r="14968" b="55730"/>
                    <a:stretch/>
                  </pic:blipFill>
                  <pic:spPr bwMode="auto">
                    <a:xfrm>
                      <a:off x="0" y="0"/>
                      <a:ext cx="5463398" cy="1124462"/>
                    </a:xfrm>
                    <a:prstGeom prst="rect">
                      <a:avLst/>
                    </a:prstGeom>
                    <a:ln>
                      <a:noFill/>
                    </a:ln>
                    <a:extLst>
                      <a:ext uri="{53640926-AAD7-44D8-BBD7-CCE9431645EC}">
                        <a14:shadowObscured xmlns:a14="http://schemas.microsoft.com/office/drawing/2010/main"/>
                      </a:ext>
                    </a:extLst>
                  </pic:spPr>
                </pic:pic>
              </a:graphicData>
            </a:graphic>
          </wp:inline>
        </w:drawing>
      </w:r>
    </w:p>
    <w:p w14:paraId="01A1A117" w14:textId="77777777" w:rsidR="000A58CF" w:rsidRPr="000A58CF" w:rsidRDefault="000A58CF" w:rsidP="000A58CF">
      <w:pPr>
        <w:jc w:val="center"/>
        <w:rPr>
          <w:rFonts w:ascii="Calibri" w:hAnsi="Calibri"/>
        </w:rPr>
      </w:pPr>
    </w:p>
    <w:p w14:paraId="30AD9B0A" w14:textId="77777777" w:rsidR="000A58CF" w:rsidRDefault="00C95471" w:rsidP="00F231C7">
      <w:pPr>
        <w:pStyle w:val="Ttulo1"/>
        <w:numPr>
          <w:ilvl w:val="1"/>
          <w:numId w:val="23"/>
        </w:numPr>
        <w:pBdr>
          <w:bottom w:val="none" w:sz="0" w:space="0" w:color="auto"/>
        </w:pBdr>
        <w:spacing w:after="0" w:line="276" w:lineRule="auto"/>
        <w:ind w:left="567" w:hanging="573"/>
        <w:rPr>
          <w:rFonts w:asciiTheme="minorHAnsi" w:hAnsiTheme="minorHAnsi"/>
          <w:color w:val="1C1C1C"/>
          <w:sz w:val="22"/>
        </w:rPr>
      </w:pPr>
      <w:r w:rsidRPr="008626C3">
        <w:rPr>
          <w:rFonts w:asciiTheme="minorHAnsi" w:hAnsiTheme="minorHAnsi"/>
          <w:color w:val="1C1C1C"/>
          <w:sz w:val="22"/>
        </w:rPr>
        <w:t xml:space="preserve">Opción: </w:t>
      </w:r>
      <w:r w:rsidR="000A58CF" w:rsidRPr="008626C3">
        <w:rPr>
          <w:rFonts w:asciiTheme="minorHAnsi" w:hAnsiTheme="minorHAnsi"/>
          <w:color w:val="1C1C1C"/>
          <w:sz w:val="22"/>
        </w:rPr>
        <w:t>Módulo de Reaseguros</w:t>
      </w:r>
    </w:p>
    <w:p w14:paraId="0F21A481" w14:textId="77777777" w:rsidR="00F231C7" w:rsidRPr="00F231C7" w:rsidRDefault="00F231C7" w:rsidP="00F231C7">
      <w:pPr>
        <w:spacing w:line="276" w:lineRule="auto"/>
      </w:pPr>
    </w:p>
    <w:p w14:paraId="18B0ADFD" w14:textId="77777777" w:rsidR="000A58CF" w:rsidRDefault="000A58CF" w:rsidP="00F231C7">
      <w:pPr>
        <w:pStyle w:val="Ttulo1"/>
        <w:numPr>
          <w:ilvl w:val="2"/>
          <w:numId w:val="23"/>
        </w:numPr>
        <w:pBdr>
          <w:bottom w:val="none" w:sz="0" w:space="0" w:color="auto"/>
        </w:pBdr>
        <w:spacing w:after="0" w:line="276" w:lineRule="auto"/>
        <w:ind w:left="993" w:hanging="788"/>
        <w:rPr>
          <w:rFonts w:asciiTheme="minorHAnsi" w:hAnsiTheme="minorHAnsi"/>
          <w:color w:val="1C1C1C"/>
          <w:sz w:val="22"/>
        </w:rPr>
      </w:pPr>
      <w:r w:rsidRPr="008626C3">
        <w:rPr>
          <w:rFonts w:asciiTheme="minorHAnsi" w:hAnsiTheme="minorHAnsi"/>
          <w:color w:val="1C1C1C"/>
          <w:sz w:val="22"/>
        </w:rPr>
        <w:t>Operaciones</w:t>
      </w:r>
    </w:p>
    <w:p w14:paraId="4D0F78D2" w14:textId="77777777" w:rsidR="00FF1E3D" w:rsidRPr="00FF1E3D" w:rsidRDefault="00FF1E3D" w:rsidP="00FF1E3D"/>
    <w:p w14:paraId="659AF16E" w14:textId="77777777" w:rsidR="000A58CF" w:rsidRDefault="000A58CF" w:rsidP="00F231C7">
      <w:pPr>
        <w:spacing w:line="276" w:lineRule="auto"/>
        <w:jc w:val="center"/>
        <w:rPr>
          <w:rFonts w:ascii="Calibri" w:hAnsi="Calibri"/>
        </w:rPr>
      </w:pPr>
      <w:r>
        <w:rPr>
          <w:noProof/>
          <w:lang w:val="es-ES" w:eastAsia="es-ES"/>
        </w:rPr>
        <w:drawing>
          <wp:inline distT="0" distB="0" distL="0" distR="0" wp14:anchorId="510FEF5B" wp14:editId="6B5E67DF">
            <wp:extent cx="5402861" cy="1257300"/>
            <wp:effectExtent l="0" t="0" r="762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589" t="18897" r="14521" b="51760"/>
                    <a:stretch/>
                  </pic:blipFill>
                  <pic:spPr bwMode="auto">
                    <a:xfrm>
                      <a:off x="0" y="0"/>
                      <a:ext cx="5409745" cy="1258902"/>
                    </a:xfrm>
                    <a:prstGeom prst="rect">
                      <a:avLst/>
                    </a:prstGeom>
                    <a:ln>
                      <a:noFill/>
                    </a:ln>
                    <a:extLst>
                      <a:ext uri="{53640926-AAD7-44D8-BBD7-CCE9431645EC}">
                        <a14:shadowObscured xmlns:a14="http://schemas.microsoft.com/office/drawing/2010/main"/>
                      </a:ext>
                    </a:extLst>
                  </pic:spPr>
                </pic:pic>
              </a:graphicData>
            </a:graphic>
          </wp:inline>
        </w:drawing>
      </w:r>
    </w:p>
    <w:p w14:paraId="042D0918" w14:textId="77777777" w:rsidR="00F231C7" w:rsidRDefault="00F231C7" w:rsidP="00F231C7">
      <w:pPr>
        <w:pStyle w:val="Ttulo1"/>
        <w:numPr>
          <w:ilvl w:val="2"/>
          <w:numId w:val="23"/>
        </w:numPr>
        <w:pBdr>
          <w:bottom w:val="none" w:sz="0" w:space="0" w:color="auto"/>
        </w:pBdr>
        <w:spacing w:after="0" w:line="276" w:lineRule="auto"/>
        <w:ind w:left="993" w:hanging="788"/>
        <w:rPr>
          <w:rFonts w:asciiTheme="minorHAnsi" w:hAnsiTheme="minorHAnsi"/>
          <w:color w:val="1C1C1C"/>
          <w:sz w:val="22"/>
        </w:rPr>
      </w:pPr>
      <w:r w:rsidRPr="008626C3">
        <w:rPr>
          <w:rFonts w:asciiTheme="minorHAnsi" w:hAnsiTheme="minorHAnsi"/>
          <w:color w:val="1C1C1C"/>
          <w:sz w:val="22"/>
        </w:rPr>
        <w:t>Consultas</w:t>
      </w:r>
    </w:p>
    <w:p w14:paraId="4EC2820F" w14:textId="77777777" w:rsidR="00FF1E3D" w:rsidRPr="00FF1E3D" w:rsidRDefault="00FF1E3D" w:rsidP="00FF1E3D"/>
    <w:p w14:paraId="170456F6" w14:textId="77777777" w:rsidR="000A58CF" w:rsidRDefault="000A58CF" w:rsidP="000A58CF">
      <w:pPr>
        <w:jc w:val="center"/>
        <w:rPr>
          <w:rFonts w:ascii="Calibri" w:hAnsi="Calibri"/>
        </w:rPr>
      </w:pPr>
      <w:r>
        <w:rPr>
          <w:noProof/>
          <w:lang w:val="es-ES" w:eastAsia="es-ES"/>
        </w:rPr>
        <w:drawing>
          <wp:inline distT="0" distB="0" distL="0" distR="0" wp14:anchorId="1FC3D2D8" wp14:editId="367C739F">
            <wp:extent cx="5389908" cy="904875"/>
            <wp:effectExtent l="0" t="0" r="127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761" t="18930" r="14694" b="60004"/>
                    <a:stretch/>
                  </pic:blipFill>
                  <pic:spPr bwMode="auto">
                    <a:xfrm>
                      <a:off x="0" y="0"/>
                      <a:ext cx="5391706" cy="905177"/>
                    </a:xfrm>
                    <a:prstGeom prst="rect">
                      <a:avLst/>
                    </a:prstGeom>
                    <a:ln>
                      <a:noFill/>
                    </a:ln>
                    <a:extLst>
                      <a:ext uri="{53640926-AAD7-44D8-BBD7-CCE9431645EC}">
                        <a14:shadowObscured xmlns:a14="http://schemas.microsoft.com/office/drawing/2010/main"/>
                      </a:ext>
                    </a:extLst>
                  </pic:spPr>
                </pic:pic>
              </a:graphicData>
            </a:graphic>
          </wp:inline>
        </w:drawing>
      </w:r>
    </w:p>
    <w:p w14:paraId="1C88E938" w14:textId="77777777" w:rsidR="00C95471" w:rsidRDefault="00C95471" w:rsidP="00C95471">
      <w:pPr>
        <w:rPr>
          <w:rFonts w:ascii="Calibri" w:hAnsi="Calibri"/>
        </w:rPr>
      </w:pPr>
    </w:p>
    <w:p w14:paraId="4B67D89E" w14:textId="77777777" w:rsidR="00093CC8" w:rsidRDefault="00093CC8">
      <w:pPr>
        <w:rPr>
          <w:rFonts w:ascii="Calibri" w:hAnsi="Calibri"/>
        </w:rPr>
      </w:pPr>
      <w:r>
        <w:rPr>
          <w:rFonts w:ascii="Calibri" w:hAnsi="Calibri"/>
        </w:rPr>
        <w:br w:type="page"/>
      </w:r>
    </w:p>
    <w:p w14:paraId="69EE05FB" w14:textId="77777777" w:rsidR="00C95471" w:rsidRPr="000A58CF" w:rsidRDefault="00C95471" w:rsidP="00C95471">
      <w:pPr>
        <w:rPr>
          <w:rFonts w:ascii="Calibri" w:hAnsi="Calibri"/>
        </w:rPr>
      </w:pPr>
    </w:p>
    <w:p w14:paraId="6B684D31" w14:textId="77777777" w:rsidR="002E4047" w:rsidRDefault="00C95471" w:rsidP="00F231C7">
      <w:pPr>
        <w:pStyle w:val="Ttulo1"/>
        <w:numPr>
          <w:ilvl w:val="1"/>
          <w:numId w:val="23"/>
        </w:numPr>
        <w:pBdr>
          <w:bottom w:val="none" w:sz="0" w:space="0" w:color="auto"/>
        </w:pBdr>
        <w:spacing w:after="0" w:line="276" w:lineRule="auto"/>
        <w:ind w:left="567" w:hanging="573"/>
        <w:rPr>
          <w:rFonts w:asciiTheme="minorHAnsi" w:hAnsiTheme="minorHAnsi"/>
          <w:color w:val="1C1C1C"/>
          <w:sz w:val="22"/>
        </w:rPr>
      </w:pPr>
      <w:r w:rsidRPr="00F231C7">
        <w:rPr>
          <w:rFonts w:asciiTheme="minorHAnsi" w:hAnsiTheme="minorHAnsi"/>
          <w:color w:val="1C1C1C"/>
          <w:sz w:val="22"/>
        </w:rPr>
        <w:t>Opción: Módulo SIS</w:t>
      </w:r>
    </w:p>
    <w:p w14:paraId="1B6636EE" w14:textId="77777777" w:rsidR="00FF1E3D" w:rsidRPr="00FF1E3D" w:rsidRDefault="00FF1E3D" w:rsidP="00FF1E3D"/>
    <w:p w14:paraId="3B56121E" w14:textId="77777777" w:rsidR="002E4047" w:rsidRDefault="002E4047" w:rsidP="00F231C7">
      <w:pPr>
        <w:pStyle w:val="Ttulo1"/>
        <w:numPr>
          <w:ilvl w:val="2"/>
          <w:numId w:val="23"/>
        </w:numPr>
        <w:pBdr>
          <w:bottom w:val="none" w:sz="0" w:space="0" w:color="auto"/>
        </w:pBdr>
        <w:spacing w:after="0" w:line="276" w:lineRule="auto"/>
        <w:ind w:left="993" w:hanging="788"/>
        <w:rPr>
          <w:rFonts w:asciiTheme="minorHAnsi" w:hAnsiTheme="minorHAnsi"/>
          <w:color w:val="1C1C1C"/>
          <w:sz w:val="22"/>
        </w:rPr>
      </w:pPr>
      <w:r w:rsidRPr="00F231C7">
        <w:rPr>
          <w:rFonts w:asciiTheme="minorHAnsi" w:hAnsiTheme="minorHAnsi"/>
          <w:color w:val="1C1C1C"/>
          <w:sz w:val="22"/>
        </w:rPr>
        <w:t>Operaciones</w:t>
      </w:r>
    </w:p>
    <w:p w14:paraId="7001D194" w14:textId="77777777" w:rsidR="00F231C7" w:rsidRDefault="00F231C7" w:rsidP="00F231C7">
      <w:r>
        <w:rPr>
          <w:noProof/>
          <w:lang w:val="es-ES" w:eastAsia="es-ES"/>
        </w:rPr>
        <w:drawing>
          <wp:inline distT="0" distB="0" distL="0" distR="0" wp14:anchorId="5F6C7BB8" wp14:editId="5FD31D54">
            <wp:extent cx="5393960" cy="9144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217" t="22152" r="17473" b="57072"/>
                    <a:stretch/>
                  </pic:blipFill>
                  <pic:spPr bwMode="auto">
                    <a:xfrm>
                      <a:off x="0" y="0"/>
                      <a:ext cx="5422541" cy="919245"/>
                    </a:xfrm>
                    <a:prstGeom prst="rect">
                      <a:avLst/>
                    </a:prstGeom>
                    <a:ln>
                      <a:noFill/>
                    </a:ln>
                    <a:extLst>
                      <a:ext uri="{53640926-AAD7-44D8-BBD7-CCE9431645EC}">
                        <a14:shadowObscured xmlns:a14="http://schemas.microsoft.com/office/drawing/2010/main"/>
                      </a:ext>
                    </a:extLst>
                  </pic:spPr>
                </pic:pic>
              </a:graphicData>
            </a:graphic>
          </wp:inline>
        </w:drawing>
      </w:r>
    </w:p>
    <w:p w14:paraId="10D1FBF3" w14:textId="77777777" w:rsidR="00FF1E3D" w:rsidRPr="00F231C7" w:rsidRDefault="00FF1E3D" w:rsidP="00F231C7"/>
    <w:p w14:paraId="62BB6361" w14:textId="77777777" w:rsidR="002E4047" w:rsidRPr="00F231C7" w:rsidRDefault="00C95471" w:rsidP="00F231C7">
      <w:pPr>
        <w:pStyle w:val="Ttulo1"/>
        <w:numPr>
          <w:ilvl w:val="2"/>
          <w:numId w:val="23"/>
        </w:numPr>
        <w:pBdr>
          <w:bottom w:val="none" w:sz="0" w:space="0" w:color="auto"/>
        </w:pBdr>
        <w:spacing w:after="0" w:line="276" w:lineRule="auto"/>
        <w:ind w:left="993" w:hanging="788"/>
        <w:rPr>
          <w:rFonts w:asciiTheme="minorHAnsi" w:hAnsiTheme="minorHAnsi"/>
          <w:color w:val="1C1C1C"/>
          <w:sz w:val="22"/>
        </w:rPr>
      </w:pPr>
      <w:r w:rsidRPr="00F231C7">
        <w:rPr>
          <w:rFonts w:asciiTheme="minorHAnsi" w:hAnsiTheme="minorHAnsi"/>
          <w:color w:val="1C1C1C"/>
          <w:sz w:val="22"/>
        </w:rPr>
        <w:t>Consultas</w:t>
      </w:r>
    </w:p>
    <w:p w14:paraId="49E072BA" w14:textId="77777777" w:rsidR="002E4047" w:rsidRDefault="002E4047" w:rsidP="002E4047">
      <w:pPr>
        <w:rPr>
          <w:rFonts w:ascii="Calibri" w:hAnsi="Calibri"/>
        </w:rPr>
      </w:pPr>
    </w:p>
    <w:p w14:paraId="429E3864" w14:textId="77777777" w:rsidR="00C95471" w:rsidRDefault="00C95471" w:rsidP="00C95471">
      <w:pPr>
        <w:jc w:val="center"/>
        <w:rPr>
          <w:rFonts w:ascii="Calibri" w:hAnsi="Calibri"/>
        </w:rPr>
      </w:pPr>
      <w:del w:id="15" w:author="José Cámara del Carpio" w:date="2016-06-20T15:24:00Z">
        <w:r w:rsidDel="00093CC8">
          <w:rPr>
            <w:noProof/>
            <w:lang w:val="es-ES" w:eastAsia="es-ES"/>
          </w:rPr>
          <w:drawing>
            <wp:inline distT="0" distB="0" distL="0" distR="0" wp14:anchorId="0396DD35" wp14:editId="4DB0E1F7">
              <wp:extent cx="5440913" cy="857250"/>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533" t="18930" r="14293" b="61123"/>
                      <a:stretch/>
                    </pic:blipFill>
                    <pic:spPr bwMode="auto">
                      <a:xfrm>
                        <a:off x="0" y="0"/>
                        <a:ext cx="5445435" cy="857963"/>
                      </a:xfrm>
                      <a:prstGeom prst="rect">
                        <a:avLst/>
                      </a:prstGeom>
                      <a:ln>
                        <a:noFill/>
                      </a:ln>
                      <a:extLst>
                        <a:ext uri="{53640926-AAD7-44D8-BBD7-CCE9431645EC}">
                          <a14:shadowObscured xmlns:a14="http://schemas.microsoft.com/office/drawing/2010/main"/>
                        </a:ext>
                      </a:extLst>
                    </pic:spPr>
                  </pic:pic>
                </a:graphicData>
              </a:graphic>
            </wp:inline>
          </w:drawing>
        </w:r>
      </w:del>
    </w:p>
    <w:p w14:paraId="4AE6209B" w14:textId="77777777" w:rsidR="00C95471" w:rsidRDefault="00C95471" w:rsidP="00C95471">
      <w:pPr>
        <w:rPr>
          <w:rFonts w:ascii="Calibri" w:hAnsi="Calibri"/>
        </w:rPr>
      </w:pPr>
    </w:p>
    <w:p w14:paraId="797DB0B3" w14:textId="77777777" w:rsidR="00C95471" w:rsidRDefault="00C95471" w:rsidP="00C95471">
      <w:pPr>
        <w:jc w:val="center"/>
        <w:rPr>
          <w:rFonts w:ascii="Calibri" w:hAnsi="Calibri"/>
        </w:rPr>
      </w:pPr>
      <w:r>
        <w:rPr>
          <w:noProof/>
          <w:lang w:val="es-ES" w:eastAsia="es-ES"/>
        </w:rPr>
        <w:drawing>
          <wp:inline distT="0" distB="0" distL="0" distR="0" wp14:anchorId="70B9627A" wp14:editId="1303D3D7">
            <wp:extent cx="5492750" cy="921422"/>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990" t="18930" r="14750" b="60105"/>
                    <a:stretch/>
                  </pic:blipFill>
                  <pic:spPr bwMode="auto">
                    <a:xfrm>
                      <a:off x="0" y="0"/>
                      <a:ext cx="5505478" cy="923557"/>
                    </a:xfrm>
                    <a:prstGeom prst="rect">
                      <a:avLst/>
                    </a:prstGeom>
                    <a:ln>
                      <a:noFill/>
                    </a:ln>
                    <a:extLst>
                      <a:ext uri="{53640926-AAD7-44D8-BBD7-CCE9431645EC}">
                        <a14:shadowObscured xmlns:a14="http://schemas.microsoft.com/office/drawing/2010/main"/>
                      </a:ext>
                    </a:extLst>
                  </pic:spPr>
                </pic:pic>
              </a:graphicData>
            </a:graphic>
          </wp:inline>
        </w:drawing>
      </w:r>
    </w:p>
    <w:p w14:paraId="65F0AD6C" w14:textId="77777777" w:rsidR="00C95471" w:rsidRDefault="00C95471" w:rsidP="002E4047">
      <w:pPr>
        <w:rPr>
          <w:rFonts w:ascii="Calibri" w:hAnsi="Calibri"/>
        </w:rPr>
      </w:pPr>
    </w:p>
    <w:p w14:paraId="5D3A05BD" w14:textId="010BDA20" w:rsidR="00B77C5F" w:rsidRDefault="00B77C5F" w:rsidP="00FF1E3D">
      <w:pPr>
        <w:jc w:val="both"/>
        <w:rPr>
          <w:rFonts w:ascii="Calibri" w:hAnsi="Calibri"/>
        </w:rPr>
      </w:pPr>
      <w:r>
        <w:rPr>
          <w:rFonts w:ascii="Calibri" w:hAnsi="Calibri"/>
        </w:rPr>
        <w:t xml:space="preserve">Todos los formularios cuentan con botones de control los cuales </w:t>
      </w:r>
      <w:del w:id="16" w:author="José Cámara del Carpio" w:date="2016-06-20T15:24:00Z">
        <w:r w:rsidDel="00093CC8">
          <w:rPr>
            <w:rFonts w:ascii="Calibri" w:hAnsi="Calibri"/>
          </w:rPr>
          <w:delText xml:space="preserve">ejecutar </w:delText>
        </w:r>
      </w:del>
      <w:ins w:id="17" w:author="José Cámara del Carpio" w:date="2016-06-20T15:24:00Z">
        <w:r w:rsidR="00093CC8">
          <w:rPr>
            <w:rFonts w:ascii="Calibri" w:hAnsi="Calibri"/>
          </w:rPr>
          <w:t xml:space="preserve">ejecutan </w:t>
        </w:r>
      </w:ins>
      <w:r>
        <w:rPr>
          <w:rFonts w:ascii="Calibri" w:hAnsi="Calibri"/>
        </w:rPr>
        <w:t xml:space="preserve">diversas funciones, a </w:t>
      </w:r>
      <w:r w:rsidR="00C95471">
        <w:rPr>
          <w:rFonts w:ascii="Calibri" w:hAnsi="Calibri"/>
        </w:rPr>
        <w:t>continuación,</w:t>
      </w:r>
      <w:r>
        <w:rPr>
          <w:rFonts w:ascii="Calibri" w:hAnsi="Calibri"/>
        </w:rPr>
        <w:t xml:space="preserve"> describiremos cada uno de ell</w:t>
      </w:r>
      <w:ins w:id="18" w:author="José Cámara del Carpio" w:date="2016-06-21T09:05:00Z">
        <w:r w:rsidR="003753C6">
          <w:rPr>
            <w:rFonts w:ascii="Calibri" w:hAnsi="Calibri"/>
          </w:rPr>
          <w:t>a</w:t>
        </w:r>
      </w:ins>
      <w:del w:id="19" w:author="José Cámara del Carpio" w:date="2016-06-21T09:05:00Z">
        <w:r w:rsidDel="003753C6">
          <w:rPr>
            <w:rFonts w:ascii="Calibri" w:hAnsi="Calibri"/>
          </w:rPr>
          <w:delText>o</w:delText>
        </w:r>
      </w:del>
      <w:r>
        <w:rPr>
          <w:rFonts w:ascii="Calibri" w:hAnsi="Calibri"/>
        </w:rPr>
        <w:t>s.</w:t>
      </w:r>
    </w:p>
    <w:p w14:paraId="15FB0705" w14:textId="77777777" w:rsidR="00194966" w:rsidRDefault="00194966" w:rsidP="002E4047">
      <w:pPr>
        <w:rPr>
          <w:rFonts w:ascii="Calibri" w:hAnsi="Calibri"/>
        </w:rPr>
      </w:pPr>
    </w:p>
    <w:p w14:paraId="5A48F8BF" w14:textId="77777777" w:rsidR="00B77C5F" w:rsidRDefault="00194966" w:rsidP="002E4047">
      <w:pPr>
        <w:rPr>
          <w:rFonts w:ascii="Calibri" w:hAnsi="Calibri"/>
        </w:rPr>
      </w:pPr>
      <w:r>
        <w:rPr>
          <w:noProof/>
          <w:lang w:val="es-ES" w:eastAsia="es-ES"/>
        </w:rPr>
        <w:drawing>
          <wp:anchor distT="0" distB="0" distL="114300" distR="114300" simplePos="0" relativeHeight="251665408" behindDoc="1" locked="0" layoutInCell="1" allowOverlap="1" wp14:anchorId="14E299C7" wp14:editId="01F49808">
            <wp:simplePos x="0" y="0"/>
            <wp:positionH relativeFrom="margin">
              <wp:posOffset>10502</wp:posOffset>
            </wp:positionH>
            <wp:positionV relativeFrom="paragraph">
              <wp:posOffset>135890</wp:posOffset>
            </wp:positionV>
            <wp:extent cx="225425" cy="300355"/>
            <wp:effectExtent l="0" t="0" r="3175" b="4445"/>
            <wp:wrapTight wrapText="bothSides">
              <wp:wrapPolygon edited="0">
                <wp:start x="0" y="0"/>
                <wp:lineTo x="0" y="20550"/>
                <wp:lineTo x="20079" y="20550"/>
                <wp:lineTo x="20079" y="0"/>
                <wp:lineTo x="0" y="0"/>
              </wp:wrapPolygon>
            </wp:wrapTight>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r="74737"/>
                    <a:stretch/>
                  </pic:blipFill>
                  <pic:spPr bwMode="auto">
                    <a:xfrm>
                      <a:off x="0" y="0"/>
                      <a:ext cx="225425" cy="300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7B9E7D" w14:textId="77777777" w:rsidR="00B77C5F" w:rsidRDefault="00194966" w:rsidP="00A540DF">
      <w:pPr>
        <w:spacing w:line="276" w:lineRule="auto"/>
        <w:ind w:left="993" w:hanging="993"/>
        <w:rPr>
          <w:rFonts w:ascii="Calibri" w:hAnsi="Calibri"/>
        </w:rPr>
      </w:pPr>
      <w:r>
        <w:rPr>
          <w:rFonts w:ascii="Calibri" w:hAnsi="Calibri"/>
        </w:rPr>
        <w:tab/>
      </w:r>
      <w:r w:rsidR="00E072AA">
        <w:rPr>
          <w:rFonts w:ascii="Calibri" w:hAnsi="Calibri"/>
        </w:rPr>
        <w:t>Botón Nuevo; Permite crear un nuevo registro.</w:t>
      </w:r>
    </w:p>
    <w:p w14:paraId="6D7BF8D9" w14:textId="2F4D7218" w:rsidR="00E072AA" w:rsidRDefault="00E072AA" w:rsidP="00A540DF">
      <w:pPr>
        <w:spacing w:line="276" w:lineRule="auto"/>
        <w:ind w:left="993" w:hanging="993"/>
        <w:rPr>
          <w:rFonts w:ascii="Calibri" w:hAnsi="Calibri"/>
        </w:rPr>
      </w:pPr>
    </w:p>
    <w:p w14:paraId="48069C0F" w14:textId="491ECE52" w:rsidR="00E072AA" w:rsidRDefault="00A540DF" w:rsidP="00A540DF">
      <w:pPr>
        <w:spacing w:line="276" w:lineRule="auto"/>
        <w:ind w:left="993" w:hanging="993"/>
        <w:rPr>
          <w:rFonts w:ascii="Calibri" w:hAnsi="Calibri"/>
        </w:rPr>
      </w:pPr>
      <w:r>
        <w:rPr>
          <w:noProof/>
          <w:lang w:val="es-ES" w:eastAsia="es-ES"/>
        </w:rPr>
        <w:drawing>
          <wp:anchor distT="0" distB="0" distL="114300" distR="114300" simplePos="0" relativeHeight="251654656" behindDoc="1" locked="0" layoutInCell="1" allowOverlap="1" wp14:anchorId="22845A5E" wp14:editId="2343EED1">
            <wp:simplePos x="0" y="0"/>
            <wp:positionH relativeFrom="margin">
              <wp:posOffset>0</wp:posOffset>
            </wp:positionH>
            <wp:positionV relativeFrom="paragraph">
              <wp:posOffset>39712</wp:posOffset>
            </wp:positionV>
            <wp:extent cx="213360" cy="300355"/>
            <wp:effectExtent l="0" t="0" r="0" b="4445"/>
            <wp:wrapTight wrapText="bothSides">
              <wp:wrapPolygon edited="0">
                <wp:start x="0" y="0"/>
                <wp:lineTo x="0" y="20550"/>
                <wp:lineTo x="19286" y="20550"/>
                <wp:lineTo x="19286" y="0"/>
                <wp:lineTo x="0" y="0"/>
              </wp:wrapPolygon>
            </wp:wrapTight>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286" r="50689"/>
                    <a:stretch/>
                  </pic:blipFill>
                  <pic:spPr bwMode="auto">
                    <a:xfrm>
                      <a:off x="0" y="0"/>
                      <a:ext cx="213360" cy="300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4966">
        <w:rPr>
          <w:rFonts w:ascii="Calibri" w:hAnsi="Calibri"/>
        </w:rPr>
        <w:tab/>
      </w:r>
      <w:r w:rsidR="00E072AA">
        <w:rPr>
          <w:rFonts w:ascii="Calibri" w:hAnsi="Calibri"/>
        </w:rPr>
        <w:t>Botón Grabar; Permite grabar la información ingresada para el nuevo</w:t>
      </w:r>
      <w:ins w:id="20" w:author="ANDEAN" w:date="2016-08-16T14:41:00Z">
        <w:r>
          <w:rPr>
            <w:rFonts w:ascii="Calibri" w:hAnsi="Calibri"/>
          </w:rPr>
          <w:t xml:space="preserve"> </w:t>
        </w:r>
      </w:ins>
      <w:del w:id="21" w:author="ANDEAN" w:date="2016-08-16T14:41:00Z">
        <w:r w:rsidR="00E072AA" w:rsidDel="00A540DF">
          <w:rPr>
            <w:rFonts w:ascii="Calibri" w:hAnsi="Calibri"/>
          </w:rPr>
          <w:delText xml:space="preserve"> </w:delText>
        </w:r>
      </w:del>
      <w:r w:rsidR="00E072AA">
        <w:rPr>
          <w:rFonts w:ascii="Calibri" w:hAnsi="Calibri"/>
        </w:rPr>
        <w:t>registro.</w:t>
      </w:r>
    </w:p>
    <w:p w14:paraId="409DD5C6" w14:textId="77777777" w:rsidR="007716DC" w:rsidRDefault="00194966" w:rsidP="00A540DF">
      <w:pPr>
        <w:spacing w:line="276" w:lineRule="auto"/>
        <w:ind w:left="993" w:hanging="993"/>
        <w:rPr>
          <w:rFonts w:ascii="Calibri" w:hAnsi="Calibri"/>
        </w:rPr>
      </w:pPr>
      <w:r>
        <w:rPr>
          <w:noProof/>
          <w:lang w:val="es-ES" w:eastAsia="es-ES"/>
        </w:rPr>
        <w:drawing>
          <wp:anchor distT="0" distB="0" distL="114300" distR="114300" simplePos="0" relativeHeight="251655680" behindDoc="1" locked="0" layoutInCell="1" allowOverlap="1" wp14:anchorId="67B8B0C4" wp14:editId="33622BF7">
            <wp:simplePos x="0" y="0"/>
            <wp:positionH relativeFrom="margin">
              <wp:align>left</wp:align>
            </wp:positionH>
            <wp:positionV relativeFrom="paragraph">
              <wp:posOffset>137313</wp:posOffset>
            </wp:positionV>
            <wp:extent cx="228600" cy="300355"/>
            <wp:effectExtent l="0" t="0" r="0" b="4445"/>
            <wp:wrapTight wrapText="bothSides">
              <wp:wrapPolygon edited="0">
                <wp:start x="0" y="0"/>
                <wp:lineTo x="0" y="20550"/>
                <wp:lineTo x="19800" y="20550"/>
                <wp:lineTo x="19800" y="0"/>
                <wp:lineTo x="0" y="0"/>
              </wp:wrapPolygon>
            </wp:wrapTight>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49321" r="24928"/>
                    <a:stretch/>
                  </pic:blipFill>
                  <pic:spPr bwMode="auto">
                    <a:xfrm>
                      <a:off x="0" y="0"/>
                      <a:ext cx="228600" cy="300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1EDD1B" w14:textId="77777777" w:rsidR="007716DC" w:rsidRDefault="00194966" w:rsidP="00A540DF">
      <w:pPr>
        <w:spacing w:line="276" w:lineRule="auto"/>
        <w:ind w:left="993" w:hanging="993"/>
        <w:rPr>
          <w:rFonts w:ascii="Calibri" w:hAnsi="Calibri"/>
        </w:rPr>
      </w:pPr>
      <w:r>
        <w:rPr>
          <w:rFonts w:ascii="Calibri" w:hAnsi="Calibri"/>
        </w:rPr>
        <w:tab/>
      </w:r>
      <w:r w:rsidR="007716DC">
        <w:rPr>
          <w:rFonts w:ascii="Calibri" w:hAnsi="Calibri"/>
        </w:rPr>
        <w:t>Botón Cancelar; Omite / Cancela el proceso en curso y reinicia la opción.</w:t>
      </w:r>
    </w:p>
    <w:p w14:paraId="751515EB" w14:textId="77777777" w:rsidR="002E4047" w:rsidRDefault="007716DC" w:rsidP="00A540DF">
      <w:pPr>
        <w:spacing w:line="276" w:lineRule="auto"/>
        <w:ind w:left="993" w:hanging="993"/>
        <w:rPr>
          <w:rFonts w:ascii="Calibri" w:hAnsi="Calibri"/>
        </w:rPr>
      </w:pPr>
      <w:r>
        <w:rPr>
          <w:noProof/>
          <w:lang w:val="es-ES" w:eastAsia="es-ES"/>
        </w:rPr>
        <w:drawing>
          <wp:anchor distT="0" distB="0" distL="114300" distR="114300" simplePos="0" relativeHeight="251656704" behindDoc="1" locked="0" layoutInCell="1" allowOverlap="1" wp14:anchorId="583D77A0" wp14:editId="4923073F">
            <wp:simplePos x="0" y="0"/>
            <wp:positionH relativeFrom="margin">
              <wp:posOffset>21590</wp:posOffset>
            </wp:positionH>
            <wp:positionV relativeFrom="paragraph">
              <wp:posOffset>140335</wp:posOffset>
            </wp:positionV>
            <wp:extent cx="222885" cy="300355"/>
            <wp:effectExtent l="0" t="0" r="5715" b="4445"/>
            <wp:wrapTight wrapText="bothSides">
              <wp:wrapPolygon edited="0">
                <wp:start x="0" y="0"/>
                <wp:lineTo x="0" y="20550"/>
                <wp:lineTo x="20308" y="20550"/>
                <wp:lineTo x="20308" y="0"/>
                <wp:lineTo x="0" y="0"/>
              </wp:wrapPolygon>
            </wp:wrapTight>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74512" r="309"/>
                    <a:stretch/>
                  </pic:blipFill>
                  <pic:spPr bwMode="auto">
                    <a:xfrm>
                      <a:off x="0" y="0"/>
                      <a:ext cx="222885" cy="300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F6D2A8" w14:textId="77777777" w:rsidR="007716DC" w:rsidRDefault="00194966" w:rsidP="00A540DF">
      <w:pPr>
        <w:spacing w:line="276" w:lineRule="auto"/>
        <w:ind w:left="993" w:hanging="993"/>
        <w:rPr>
          <w:rFonts w:ascii="Calibri" w:hAnsi="Calibri"/>
        </w:rPr>
      </w:pPr>
      <w:r>
        <w:rPr>
          <w:rFonts w:ascii="Calibri" w:hAnsi="Calibri"/>
        </w:rPr>
        <w:tab/>
      </w:r>
      <w:r w:rsidR="007716DC">
        <w:rPr>
          <w:rFonts w:ascii="Calibri" w:hAnsi="Calibri"/>
        </w:rPr>
        <w:t>Botón Salir; Retorna al menú principal y abandona la página actual.</w:t>
      </w:r>
    </w:p>
    <w:p w14:paraId="4BFC525E" w14:textId="77777777" w:rsidR="002E4047" w:rsidRDefault="002118F5" w:rsidP="00A540DF">
      <w:pPr>
        <w:spacing w:line="276" w:lineRule="auto"/>
        <w:ind w:left="993" w:hanging="993"/>
        <w:rPr>
          <w:rFonts w:ascii="Calibri" w:hAnsi="Calibri"/>
        </w:rPr>
      </w:pPr>
      <w:r>
        <w:rPr>
          <w:noProof/>
          <w:lang w:val="es-ES" w:eastAsia="es-ES"/>
        </w:rPr>
        <w:drawing>
          <wp:anchor distT="0" distB="0" distL="114300" distR="114300" simplePos="0" relativeHeight="251657728" behindDoc="1" locked="0" layoutInCell="1" allowOverlap="1" wp14:anchorId="5FD9D8B9" wp14:editId="373C61C8">
            <wp:simplePos x="0" y="0"/>
            <wp:positionH relativeFrom="margin">
              <wp:align>left</wp:align>
            </wp:positionH>
            <wp:positionV relativeFrom="paragraph">
              <wp:posOffset>191135</wp:posOffset>
            </wp:positionV>
            <wp:extent cx="232410" cy="227330"/>
            <wp:effectExtent l="0" t="0" r="0" b="1270"/>
            <wp:wrapTight wrapText="bothSides">
              <wp:wrapPolygon edited="0">
                <wp:start x="0" y="0"/>
                <wp:lineTo x="0" y="19911"/>
                <wp:lineTo x="19475" y="19911"/>
                <wp:lineTo x="19475" y="0"/>
                <wp:lineTo x="0" y="0"/>
              </wp:wrapPolygon>
            </wp:wrapTight>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2410" cy="227330"/>
                    </a:xfrm>
                    <a:prstGeom prst="rect">
                      <a:avLst/>
                    </a:prstGeom>
                  </pic:spPr>
                </pic:pic>
              </a:graphicData>
            </a:graphic>
            <wp14:sizeRelH relativeFrom="margin">
              <wp14:pctWidth>0</wp14:pctWidth>
            </wp14:sizeRelH>
            <wp14:sizeRelV relativeFrom="margin">
              <wp14:pctHeight>0</wp14:pctHeight>
            </wp14:sizeRelV>
          </wp:anchor>
        </w:drawing>
      </w:r>
    </w:p>
    <w:p w14:paraId="29F0CA19" w14:textId="66474B94" w:rsidR="002118F5" w:rsidRDefault="00194966" w:rsidP="00A540DF">
      <w:pPr>
        <w:spacing w:line="276" w:lineRule="auto"/>
        <w:ind w:left="993" w:hanging="993"/>
        <w:rPr>
          <w:ins w:id="22" w:author="ANDEAN" w:date="2016-08-16T14:43:00Z"/>
          <w:rFonts w:ascii="Calibri" w:hAnsi="Calibri"/>
        </w:rPr>
      </w:pPr>
      <w:r>
        <w:rPr>
          <w:rFonts w:ascii="Calibri" w:hAnsi="Calibri"/>
        </w:rPr>
        <w:tab/>
      </w:r>
      <w:r w:rsidR="00A645CE">
        <w:rPr>
          <w:rFonts w:ascii="Calibri" w:hAnsi="Calibri"/>
        </w:rPr>
        <w:t xml:space="preserve">Botón </w:t>
      </w:r>
      <w:r w:rsidR="002118F5">
        <w:rPr>
          <w:rFonts w:ascii="Calibri" w:hAnsi="Calibri"/>
        </w:rPr>
        <w:t>Buscar</w:t>
      </w:r>
      <w:r w:rsidR="00A645CE">
        <w:rPr>
          <w:rFonts w:ascii="Calibri" w:hAnsi="Calibri"/>
        </w:rPr>
        <w:t xml:space="preserve">; </w:t>
      </w:r>
      <w:r w:rsidR="002118F5">
        <w:rPr>
          <w:rFonts w:ascii="Calibri" w:hAnsi="Calibri"/>
        </w:rPr>
        <w:t>Ejecuta la consulta de la información con los criterios seleccionados o ingresados en la pantalla.</w:t>
      </w:r>
    </w:p>
    <w:p w14:paraId="582B5D88" w14:textId="77777777" w:rsidR="00A540DF" w:rsidRDefault="00A540DF" w:rsidP="00A540DF">
      <w:pPr>
        <w:spacing w:line="276" w:lineRule="auto"/>
        <w:ind w:left="993" w:hanging="993"/>
        <w:rPr>
          <w:rFonts w:ascii="Calibri" w:hAnsi="Calibri"/>
        </w:rPr>
      </w:pPr>
    </w:p>
    <w:p w14:paraId="1585F4C8" w14:textId="0CA4BC72" w:rsidR="00234B44" w:rsidRDefault="00A540DF" w:rsidP="00A540DF">
      <w:pPr>
        <w:tabs>
          <w:tab w:val="left" w:pos="709"/>
        </w:tabs>
        <w:spacing w:line="276" w:lineRule="auto"/>
        <w:ind w:left="993" w:hanging="993"/>
        <w:rPr>
          <w:rFonts w:ascii="Calibri" w:hAnsi="Calibri"/>
        </w:rPr>
      </w:pPr>
      <w:r>
        <w:rPr>
          <w:noProof/>
          <w:lang w:val="es-ES" w:eastAsia="es-ES"/>
        </w:rPr>
        <w:drawing>
          <wp:anchor distT="0" distB="0" distL="114300" distR="114300" simplePos="0" relativeHeight="251659776" behindDoc="1" locked="0" layoutInCell="1" allowOverlap="1" wp14:anchorId="3D6E398A" wp14:editId="3ECE36AC">
            <wp:simplePos x="0" y="0"/>
            <wp:positionH relativeFrom="margin">
              <wp:posOffset>0</wp:posOffset>
            </wp:positionH>
            <wp:positionV relativeFrom="paragraph">
              <wp:posOffset>31408</wp:posOffset>
            </wp:positionV>
            <wp:extent cx="215265" cy="220980"/>
            <wp:effectExtent l="0" t="0" r="0" b="7620"/>
            <wp:wrapTight wrapText="bothSides">
              <wp:wrapPolygon edited="0">
                <wp:start x="0" y="0"/>
                <wp:lineTo x="0" y="20483"/>
                <wp:lineTo x="19115" y="20483"/>
                <wp:lineTo x="19115" y="0"/>
                <wp:lineTo x="0" y="0"/>
              </wp:wrapPolygon>
            </wp:wrapTight>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15265" cy="220980"/>
                    </a:xfrm>
                    <a:prstGeom prst="rect">
                      <a:avLst/>
                    </a:prstGeom>
                  </pic:spPr>
                </pic:pic>
              </a:graphicData>
            </a:graphic>
            <wp14:sizeRelH relativeFrom="margin">
              <wp14:pctWidth>0</wp14:pctWidth>
            </wp14:sizeRelH>
            <wp14:sizeRelV relativeFrom="margin">
              <wp14:pctHeight>0</wp14:pctHeight>
            </wp14:sizeRelV>
          </wp:anchor>
        </w:drawing>
      </w:r>
      <w:r w:rsidR="00194966">
        <w:rPr>
          <w:rFonts w:ascii="Calibri" w:hAnsi="Calibri"/>
        </w:rPr>
        <w:tab/>
      </w:r>
      <w:r w:rsidR="00234B44">
        <w:rPr>
          <w:rFonts w:ascii="Calibri" w:hAnsi="Calibri"/>
        </w:rPr>
        <w:t xml:space="preserve">Botón Cargar; Procesa la importación de la información desde el archivo </w:t>
      </w:r>
      <w:ins w:id="23" w:author="ANDEAN" w:date="2016-08-16T14:43:00Z">
        <w:r>
          <w:rPr>
            <w:rFonts w:ascii="Calibri" w:hAnsi="Calibri"/>
          </w:rPr>
          <w:t xml:space="preserve">            </w:t>
        </w:r>
      </w:ins>
      <w:r w:rsidR="00234B44">
        <w:rPr>
          <w:rFonts w:ascii="Calibri" w:hAnsi="Calibri"/>
        </w:rPr>
        <w:t>local.</w:t>
      </w:r>
    </w:p>
    <w:p w14:paraId="4F0C4C03" w14:textId="77777777" w:rsidR="00EA7823" w:rsidRDefault="00194966" w:rsidP="00A540DF">
      <w:pPr>
        <w:spacing w:line="276" w:lineRule="auto"/>
        <w:ind w:left="993" w:hanging="993"/>
        <w:rPr>
          <w:rFonts w:ascii="Calibri" w:hAnsi="Calibri"/>
        </w:rPr>
      </w:pPr>
      <w:r>
        <w:rPr>
          <w:noProof/>
          <w:lang w:val="es-ES" w:eastAsia="es-ES"/>
        </w:rPr>
        <w:drawing>
          <wp:anchor distT="0" distB="0" distL="114300" distR="114300" simplePos="0" relativeHeight="251660800" behindDoc="1" locked="0" layoutInCell="1" allowOverlap="1" wp14:anchorId="138B4850" wp14:editId="6161DE75">
            <wp:simplePos x="0" y="0"/>
            <wp:positionH relativeFrom="margin">
              <wp:align>left</wp:align>
            </wp:positionH>
            <wp:positionV relativeFrom="paragraph">
              <wp:posOffset>212725</wp:posOffset>
            </wp:positionV>
            <wp:extent cx="200660" cy="185420"/>
            <wp:effectExtent l="0" t="0" r="8890" b="5080"/>
            <wp:wrapTight wrapText="bothSides">
              <wp:wrapPolygon edited="0">
                <wp:start x="0" y="0"/>
                <wp:lineTo x="0" y="19973"/>
                <wp:lineTo x="20506" y="19973"/>
                <wp:lineTo x="20506" y="0"/>
                <wp:lineTo x="0" y="0"/>
              </wp:wrapPolygon>
            </wp:wrapTight>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2028" b="1"/>
                    <a:stretch/>
                  </pic:blipFill>
                  <pic:spPr bwMode="auto">
                    <a:xfrm>
                      <a:off x="0" y="0"/>
                      <a:ext cx="200660" cy="185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CCE123" w14:textId="439C0D3F" w:rsidR="00EA7823" w:rsidRDefault="00194966" w:rsidP="00A540DF">
      <w:pPr>
        <w:tabs>
          <w:tab w:val="left" w:pos="709"/>
        </w:tabs>
        <w:spacing w:line="276" w:lineRule="auto"/>
        <w:ind w:left="993" w:hanging="993"/>
        <w:rPr>
          <w:rFonts w:ascii="Calibri" w:hAnsi="Calibri"/>
        </w:rPr>
      </w:pPr>
      <w:r>
        <w:rPr>
          <w:rFonts w:ascii="Calibri" w:hAnsi="Calibri"/>
        </w:rPr>
        <w:tab/>
      </w:r>
      <w:r w:rsidR="00EA7823">
        <w:rPr>
          <w:rFonts w:ascii="Calibri" w:hAnsi="Calibri"/>
        </w:rPr>
        <w:t xml:space="preserve">Botón Ver Datos Excel; Permite </w:t>
      </w:r>
      <w:ins w:id="24" w:author="José Cámara del Carpio" w:date="2016-06-21T09:06:00Z">
        <w:r w:rsidR="003753C6">
          <w:rPr>
            <w:rFonts w:ascii="Calibri" w:hAnsi="Calibri"/>
          </w:rPr>
          <w:t xml:space="preserve">exportar </w:t>
        </w:r>
      </w:ins>
      <w:del w:id="25" w:author="José Cámara del Carpio" w:date="2016-06-21T09:06:00Z">
        <w:r w:rsidR="00EA7823" w:rsidDel="003753C6">
          <w:rPr>
            <w:rFonts w:ascii="Calibri" w:hAnsi="Calibri"/>
          </w:rPr>
          <w:delText xml:space="preserve">visualizar </w:delText>
        </w:r>
      </w:del>
      <w:ins w:id="26" w:author="José Cámara del Carpio" w:date="2016-06-21T09:06:00Z">
        <w:r w:rsidR="003753C6">
          <w:rPr>
            <w:rFonts w:ascii="Calibri" w:hAnsi="Calibri"/>
          </w:rPr>
          <w:t xml:space="preserve">la </w:t>
        </w:r>
      </w:ins>
      <w:r w:rsidR="00EA7823">
        <w:rPr>
          <w:rFonts w:ascii="Calibri" w:hAnsi="Calibri"/>
        </w:rPr>
        <w:t xml:space="preserve">información generada </w:t>
      </w:r>
      <w:ins w:id="27" w:author="José Cámara del Carpio" w:date="2016-06-21T09:06:00Z">
        <w:r w:rsidR="003753C6">
          <w:rPr>
            <w:rFonts w:ascii="Calibri" w:hAnsi="Calibri"/>
          </w:rPr>
          <w:t xml:space="preserve">al </w:t>
        </w:r>
      </w:ins>
      <w:del w:id="28" w:author="José Cámara del Carpio" w:date="2016-06-21T09:06:00Z">
        <w:r w:rsidR="00EA7823" w:rsidDel="003753C6">
          <w:rPr>
            <w:rFonts w:ascii="Calibri" w:hAnsi="Calibri"/>
          </w:rPr>
          <w:delText xml:space="preserve">en </w:delText>
        </w:r>
      </w:del>
      <w:r w:rsidR="00EA7823">
        <w:rPr>
          <w:rFonts w:ascii="Calibri" w:hAnsi="Calibri"/>
        </w:rPr>
        <w:t>Excel.</w:t>
      </w:r>
    </w:p>
    <w:p w14:paraId="3FE5D195" w14:textId="77777777" w:rsidR="00194966" w:rsidRDefault="00194966" w:rsidP="00A540DF">
      <w:pPr>
        <w:spacing w:line="276" w:lineRule="auto"/>
        <w:ind w:left="993" w:hanging="993"/>
        <w:rPr>
          <w:rFonts w:ascii="Calibri" w:hAnsi="Calibri"/>
        </w:rPr>
      </w:pPr>
      <w:r>
        <w:rPr>
          <w:noProof/>
          <w:lang w:val="es-ES" w:eastAsia="es-ES"/>
        </w:rPr>
        <w:drawing>
          <wp:anchor distT="0" distB="0" distL="114300" distR="114300" simplePos="0" relativeHeight="251661824" behindDoc="1" locked="0" layoutInCell="1" allowOverlap="1" wp14:anchorId="02A00D98" wp14:editId="51362096">
            <wp:simplePos x="0" y="0"/>
            <wp:positionH relativeFrom="margin">
              <wp:align>left</wp:align>
            </wp:positionH>
            <wp:positionV relativeFrom="paragraph">
              <wp:posOffset>167005</wp:posOffset>
            </wp:positionV>
            <wp:extent cx="200660" cy="205105"/>
            <wp:effectExtent l="0" t="0" r="8890" b="4445"/>
            <wp:wrapTight wrapText="bothSides">
              <wp:wrapPolygon edited="0">
                <wp:start x="0" y="0"/>
                <wp:lineTo x="0" y="20062"/>
                <wp:lineTo x="20506" y="20062"/>
                <wp:lineTo x="20506" y="0"/>
                <wp:lineTo x="0" y="0"/>
              </wp:wrapPolygon>
            </wp:wrapTight>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00660" cy="205105"/>
                    </a:xfrm>
                    <a:prstGeom prst="rect">
                      <a:avLst/>
                    </a:prstGeom>
                  </pic:spPr>
                </pic:pic>
              </a:graphicData>
            </a:graphic>
            <wp14:sizeRelH relativeFrom="margin">
              <wp14:pctWidth>0</wp14:pctWidth>
            </wp14:sizeRelH>
            <wp14:sizeRelV relativeFrom="margin">
              <wp14:pctHeight>0</wp14:pctHeight>
            </wp14:sizeRelV>
          </wp:anchor>
        </w:drawing>
      </w:r>
    </w:p>
    <w:p w14:paraId="6EA6211C" w14:textId="77777777" w:rsidR="00EA7823" w:rsidRDefault="00194966" w:rsidP="00A540DF">
      <w:pPr>
        <w:tabs>
          <w:tab w:val="left" w:pos="426"/>
        </w:tabs>
        <w:spacing w:line="276" w:lineRule="auto"/>
        <w:ind w:left="993" w:hanging="993"/>
        <w:rPr>
          <w:rFonts w:ascii="Calibri" w:hAnsi="Calibri"/>
        </w:rPr>
      </w:pPr>
      <w:r>
        <w:rPr>
          <w:rFonts w:ascii="Calibri" w:hAnsi="Calibri"/>
        </w:rPr>
        <w:tab/>
      </w:r>
      <w:bookmarkStart w:id="29" w:name="_GoBack"/>
      <w:bookmarkEnd w:id="29"/>
      <w:r>
        <w:rPr>
          <w:rFonts w:ascii="Calibri" w:hAnsi="Calibri"/>
        </w:rPr>
        <w:t xml:space="preserve">Botón Procesa Datos; Ejecuta el proceso de cálculo y/o acumulación de datos para generar </w:t>
      </w:r>
    </w:p>
    <w:p w14:paraId="76512328" w14:textId="77777777" w:rsidR="0038640D" w:rsidRDefault="0038640D">
      <w:pPr>
        <w:rPr>
          <w:rFonts w:ascii="Calibri" w:hAnsi="Calibri"/>
        </w:rPr>
      </w:pPr>
      <w:r>
        <w:rPr>
          <w:rFonts w:ascii="Calibri" w:hAnsi="Calibri"/>
        </w:rPr>
        <w:br w:type="page"/>
      </w:r>
    </w:p>
    <w:p w14:paraId="21BEBCA1" w14:textId="77777777" w:rsidR="008B30DC" w:rsidRDefault="008B30DC" w:rsidP="008B30DC">
      <w:pPr>
        <w:pStyle w:val="Ttulo1"/>
        <w:numPr>
          <w:ilvl w:val="0"/>
          <w:numId w:val="23"/>
        </w:numPr>
        <w:pBdr>
          <w:bottom w:val="single" w:sz="4" w:space="4" w:color="auto"/>
        </w:pBdr>
        <w:spacing w:after="0"/>
        <w:rPr>
          <w:rFonts w:asciiTheme="minorHAnsi" w:hAnsiTheme="minorHAnsi"/>
          <w:color w:val="1C1C1C"/>
          <w:sz w:val="28"/>
        </w:rPr>
      </w:pPr>
      <w:bookmarkStart w:id="30" w:name="OLE_LINK33"/>
      <w:bookmarkStart w:id="31" w:name="OLE_LINK34"/>
      <w:r>
        <w:rPr>
          <w:rFonts w:asciiTheme="minorHAnsi" w:hAnsiTheme="minorHAnsi"/>
          <w:color w:val="1C1C1C"/>
          <w:sz w:val="28"/>
        </w:rPr>
        <w:lastRenderedPageBreak/>
        <w:t xml:space="preserve">Opción </w:t>
      </w:r>
      <w:r w:rsidR="002E4047" w:rsidRPr="00605C83">
        <w:rPr>
          <w:rFonts w:asciiTheme="minorHAnsi" w:hAnsiTheme="minorHAnsi"/>
          <w:color w:val="1C1C1C"/>
          <w:sz w:val="28"/>
        </w:rPr>
        <w:t>Mantenimiento</w:t>
      </w:r>
    </w:p>
    <w:p w14:paraId="2D573326" w14:textId="77777777" w:rsidR="008B30DC" w:rsidRDefault="008B30DC" w:rsidP="008B30DC">
      <w:pPr>
        <w:pStyle w:val="Ttulo1"/>
        <w:pBdr>
          <w:bottom w:val="none" w:sz="0" w:space="0" w:color="auto"/>
        </w:pBdr>
        <w:spacing w:after="0"/>
        <w:ind w:left="426"/>
        <w:rPr>
          <w:rFonts w:asciiTheme="minorHAnsi" w:hAnsiTheme="minorHAnsi"/>
          <w:color w:val="1C1C1C"/>
          <w:sz w:val="24"/>
        </w:rPr>
      </w:pPr>
    </w:p>
    <w:p w14:paraId="0551F74C" w14:textId="77777777" w:rsidR="00B82B04" w:rsidRPr="008B30DC" w:rsidRDefault="00B82B04" w:rsidP="008B30DC">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sidRPr="008B30DC">
        <w:rPr>
          <w:rFonts w:asciiTheme="minorHAnsi" w:hAnsiTheme="minorHAnsi"/>
          <w:color w:val="1C1C1C"/>
          <w:sz w:val="24"/>
          <w:u w:val="single"/>
        </w:rPr>
        <w:t>Parámetros</w:t>
      </w:r>
    </w:p>
    <w:p w14:paraId="3488E4D1" w14:textId="65D2930C" w:rsidR="002118F5" w:rsidRPr="008B30DC" w:rsidRDefault="002118F5" w:rsidP="00093CC8">
      <w:pPr>
        <w:spacing w:line="360" w:lineRule="auto"/>
        <w:ind w:left="567"/>
        <w:jc w:val="both"/>
        <w:rPr>
          <w:rFonts w:ascii="Calibri" w:hAnsi="Calibri"/>
          <w:sz w:val="22"/>
        </w:rPr>
      </w:pPr>
      <w:r w:rsidRPr="008B30DC">
        <w:rPr>
          <w:rFonts w:ascii="Calibri" w:hAnsi="Calibri"/>
          <w:sz w:val="22"/>
        </w:rPr>
        <w:t>Esta opción</w:t>
      </w:r>
      <w:r w:rsidR="00C323C3" w:rsidRPr="008B30DC">
        <w:rPr>
          <w:rFonts w:ascii="Calibri" w:hAnsi="Calibri"/>
          <w:sz w:val="22"/>
        </w:rPr>
        <w:t xml:space="preserve"> </w:t>
      </w:r>
      <w:r w:rsidRPr="008B30DC">
        <w:rPr>
          <w:rFonts w:ascii="Calibri" w:hAnsi="Calibri"/>
          <w:sz w:val="22"/>
        </w:rPr>
        <w:t xml:space="preserve">cuenta con </w:t>
      </w:r>
      <w:del w:id="32" w:author="José Cámara del Carpio" w:date="2016-06-21T09:08:00Z">
        <w:r w:rsidRPr="008B30DC" w:rsidDel="003753C6">
          <w:rPr>
            <w:rFonts w:ascii="Calibri" w:hAnsi="Calibri"/>
            <w:sz w:val="22"/>
          </w:rPr>
          <w:delText xml:space="preserve">03 </w:delText>
        </w:r>
      </w:del>
      <w:ins w:id="33" w:author="José Cámara del Carpio" w:date="2016-06-21T09:08:00Z">
        <w:r w:rsidR="003753C6" w:rsidRPr="008B30DC">
          <w:rPr>
            <w:rFonts w:ascii="Calibri" w:hAnsi="Calibri"/>
            <w:sz w:val="22"/>
          </w:rPr>
          <w:t>0</w:t>
        </w:r>
        <w:r w:rsidR="003753C6">
          <w:rPr>
            <w:rFonts w:ascii="Calibri" w:hAnsi="Calibri"/>
            <w:sz w:val="22"/>
          </w:rPr>
          <w:t>5</w:t>
        </w:r>
        <w:r w:rsidR="003753C6" w:rsidRPr="008B30DC">
          <w:rPr>
            <w:rFonts w:ascii="Calibri" w:hAnsi="Calibri"/>
            <w:sz w:val="22"/>
          </w:rPr>
          <w:t xml:space="preserve"> </w:t>
        </w:r>
      </w:ins>
      <w:r w:rsidRPr="008B30DC">
        <w:rPr>
          <w:rFonts w:ascii="Calibri" w:hAnsi="Calibri"/>
          <w:sz w:val="22"/>
        </w:rPr>
        <w:t>pestañas las cuales agrupan la información según el criterio de uso.</w:t>
      </w:r>
    </w:p>
    <w:bookmarkEnd w:id="30"/>
    <w:bookmarkEnd w:id="31"/>
    <w:p w14:paraId="02BF0756" w14:textId="77777777" w:rsidR="0038640D" w:rsidRDefault="0038640D" w:rsidP="0038640D">
      <w:pPr>
        <w:rPr>
          <w:rFonts w:ascii="Calibri" w:hAnsi="Calibri"/>
          <w:b/>
        </w:rPr>
      </w:pPr>
    </w:p>
    <w:p w14:paraId="758926CF" w14:textId="77777777" w:rsidR="00112752" w:rsidRDefault="00112752" w:rsidP="0038640D">
      <w:pPr>
        <w:rPr>
          <w:rFonts w:ascii="Calibri" w:hAnsi="Calibri"/>
          <w:b/>
        </w:rPr>
      </w:pPr>
      <w:r>
        <w:rPr>
          <w:noProof/>
          <w:lang w:val="es-ES" w:eastAsia="es-ES"/>
        </w:rPr>
        <w:drawing>
          <wp:inline distT="0" distB="0" distL="0" distR="0" wp14:anchorId="248D0651" wp14:editId="51382A84">
            <wp:extent cx="5448935" cy="1084825"/>
            <wp:effectExtent l="0" t="0" r="0" b="127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589" t="19777" r="14521" b="55119"/>
                    <a:stretch/>
                  </pic:blipFill>
                  <pic:spPr bwMode="auto">
                    <a:xfrm>
                      <a:off x="0" y="0"/>
                      <a:ext cx="5457410" cy="1086512"/>
                    </a:xfrm>
                    <a:prstGeom prst="rect">
                      <a:avLst/>
                    </a:prstGeom>
                    <a:ln>
                      <a:noFill/>
                    </a:ln>
                    <a:extLst>
                      <a:ext uri="{53640926-AAD7-44D8-BBD7-CCE9431645EC}">
                        <a14:shadowObscured xmlns:a14="http://schemas.microsoft.com/office/drawing/2010/main"/>
                      </a:ext>
                    </a:extLst>
                  </pic:spPr>
                </pic:pic>
              </a:graphicData>
            </a:graphic>
          </wp:inline>
        </w:drawing>
      </w:r>
    </w:p>
    <w:p w14:paraId="29A2D8BA" w14:textId="77777777" w:rsidR="0038640D" w:rsidRDefault="0038640D" w:rsidP="0038640D">
      <w:pPr>
        <w:rPr>
          <w:rFonts w:ascii="Calibri" w:hAnsi="Calibri"/>
          <w:b/>
        </w:rPr>
      </w:pPr>
    </w:p>
    <w:p w14:paraId="676115FC" w14:textId="77777777" w:rsidR="0038640D" w:rsidRPr="0038640D" w:rsidRDefault="0038640D" w:rsidP="0038640D">
      <w:pPr>
        <w:rPr>
          <w:rFonts w:ascii="Calibri" w:hAnsi="Calibri"/>
          <w:b/>
        </w:rPr>
      </w:pPr>
    </w:p>
    <w:p w14:paraId="12954A27" w14:textId="77777777" w:rsidR="002E4047" w:rsidRPr="00FF1E3D" w:rsidRDefault="002E4047" w:rsidP="008B30DC">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FF1E3D">
        <w:rPr>
          <w:rFonts w:asciiTheme="minorHAnsi" w:hAnsiTheme="minorHAnsi"/>
          <w:color w:val="1C1C1C"/>
          <w:sz w:val="22"/>
          <w:szCs w:val="22"/>
        </w:rPr>
        <w:t xml:space="preserve">Pestaña </w:t>
      </w:r>
      <w:r w:rsidR="00B82B04" w:rsidRPr="00FF1E3D">
        <w:rPr>
          <w:rFonts w:asciiTheme="minorHAnsi" w:hAnsiTheme="minorHAnsi"/>
          <w:color w:val="1C1C1C"/>
          <w:sz w:val="22"/>
          <w:szCs w:val="22"/>
        </w:rPr>
        <w:t>General.</w:t>
      </w:r>
    </w:p>
    <w:p w14:paraId="044A7956" w14:textId="77777777" w:rsidR="00B82B04" w:rsidRPr="00FF1E3D" w:rsidRDefault="002E4047" w:rsidP="00FF1E3D">
      <w:pPr>
        <w:spacing w:line="276" w:lineRule="auto"/>
        <w:ind w:left="567"/>
        <w:rPr>
          <w:rFonts w:ascii="Calibri" w:hAnsi="Calibri"/>
          <w:sz w:val="22"/>
          <w:szCs w:val="22"/>
        </w:rPr>
      </w:pPr>
      <w:r w:rsidRPr="00FF1E3D">
        <w:rPr>
          <w:rFonts w:ascii="Calibri" w:hAnsi="Calibri"/>
          <w:sz w:val="22"/>
          <w:szCs w:val="22"/>
        </w:rPr>
        <w:t>F</w:t>
      </w:r>
      <w:r w:rsidR="00B82B04" w:rsidRPr="00FF1E3D">
        <w:rPr>
          <w:rFonts w:ascii="Calibri" w:hAnsi="Calibri"/>
          <w:sz w:val="22"/>
          <w:szCs w:val="22"/>
        </w:rPr>
        <w:t xml:space="preserve">ormulario de ingreso </w:t>
      </w:r>
      <w:r w:rsidR="00BB1F32" w:rsidRPr="00FF1E3D">
        <w:rPr>
          <w:rFonts w:ascii="Calibri" w:hAnsi="Calibri"/>
          <w:sz w:val="22"/>
          <w:szCs w:val="22"/>
        </w:rPr>
        <w:t xml:space="preserve">de </w:t>
      </w:r>
      <w:r w:rsidR="00B82B04" w:rsidRPr="00FF1E3D">
        <w:rPr>
          <w:rFonts w:ascii="Calibri" w:hAnsi="Calibri"/>
          <w:sz w:val="22"/>
          <w:szCs w:val="22"/>
        </w:rPr>
        <w:t>datos</w:t>
      </w:r>
      <w:r w:rsidR="00C9029B" w:rsidRPr="00FF1E3D">
        <w:rPr>
          <w:rFonts w:ascii="Calibri" w:hAnsi="Calibri"/>
          <w:sz w:val="22"/>
          <w:szCs w:val="22"/>
        </w:rPr>
        <w:t xml:space="preserve"> o variables</w:t>
      </w:r>
      <w:r w:rsidR="00B82B04" w:rsidRPr="00FF1E3D">
        <w:rPr>
          <w:rFonts w:ascii="Calibri" w:hAnsi="Calibri"/>
          <w:sz w:val="22"/>
          <w:szCs w:val="22"/>
        </w:rPr>
        <w:t xml:space="preserve"> generales </w:t>
      </w:r>
      <w:r w:rsidR="003745A3" w:rsidRPr="00FF1E3D">
        <w:rPr>
          <w:rFonts w:ascii="Calibri" w:hAnsi="Calibri"/>
          <w:sz w:val="22"/>
          <w:szCs w:val="22"/>
        </w:rPr>
        <w:t>para procesar las operaci</w:t>
      </w:r>
      <w:r w:rsidR="00CC7787" w:rsidRPr="00FF1E3D">
        <w:rPr>
          <w:rFonts w:ascii="Calibri" w:hAnsi="Calibri"/>
          <w:sz w:val="22"/>
          <w:szCs w:val="22"/>
        </w:rPr>
        <w:t>ones y</w:t>
      </w:r>
      <w:r w:rsidR="00C9029B" w:rsidRPr="00FF1E3D">
        <w:rPr>
          <w:rFonts w:ascii="Calibri" w:hAnsi="Calibri"/>
          <w:sz w:val="22"/>
          <w:szCs w:val="22"/>
        </w:rPr>
        <w:t>/</w:t>
      </w:r>
      <w:r w:rsidR="00FF1E3D" w:rsidRPr="00FF1E3D">
        <w:rPr>
          <w:rFonts w:ascii="Calibri" w:hAnsi="Calibri"/>
          <w:sz w:val="22"/>
          <w:szCs w:val="22"/>
        </w:rPr>
        <w:t>o realizar</w:t>
      </w:r>
      <w:r w:rsidR="00CC7787" w:rsidRPr="00FF1E3D">
        <w:rPr>
          <w:rFonts w:ascii="Calibri" w:hAnsi="Calibri"/>
          <w:sz w:val="22"/>
          <w:szCs w:val="22"/>
        </w:rPr>
        <w:t xml:space="preserve"> carga</w:t>
      </w:r>
      <w:r w:rsidR="00F46622" w:rsidRPr="00FF1E3D">
        <w:rPr>
          <w:rFonts w:ascii="Calibri" w:hAnsi="Calibri"/>
          <w:sz w:val="22"/>
          <w:szCs w:val="22"/>
        </w:rPr>
        <w:t xml:space="preserve"> </w:t>
      </w:r>
      <w:r w:rsidR="00C9029B" w:rsidRPr="00FF1E3D">
        <w:rPr>
          <w:rFonts w:ascii="Calibri" w:hAnsi="Calibri"/>
          <w:sz w:val="22"/>
          <w:szCs w:val="22"/>
        </w:rPr>
        <w:t xml:space="preserve">de datos </w:t>
      </w:r>
      <w:r w:rsidR="00F46622" w:rsidRPr="00FF1E3D">
        <w:rPr>
          <w:rFonts w:ascii="Calibri" w:hAnsi="Calibri"/>
          <w:sz w:val="22"/>
          <w:szCs w:val="22"/>
        </w:rPr>
        <w:t>son lo</w:t>
      </w:r>
      <w:r w:rsidR="00DA141C" w:rsidRPr="00FF1E3D">
        <w:rPr>
          <w:rFonts w:ascii="Calibri" w:hAnsi="Calibri"/>
          <w:sz w:val="22"/>
          <w:szCs w:val="22"/>
        </w:rPr>
        <w:t>s</w:t>
      </w:r>
      <w:r w:rsidR="00F46622" w:rsidRPr="00FF1E3D">
        <w:rPr>
          <w:rFonts w:ascii="Calibri" w:hAnsi="Calibri"/>
          <w:sz w:val="22"/>
          <w:szCs w:val="22"/>
        </w:rPr>
        <w:t xml:space="preserve"> </w:t>
      </w:r>
      <w:r w:rsidR="00DA141C" w:rsidRPr="00FF1E3D">
        <w:rPr>
          <w:rFonts w:ascii="Calibri" w:hAnsi="Calibri"/>
          <w:sz w:val="22"/>
          <w:szCs w:val="22"/>
        </w:rPr>
        <w:t>siguientes</w:t>
      </w:r>
      <w:r w:rsidR="00B82B04" w:rsidRPr="00FF1E3D">
        <w:rPr>
          <w:rFonts w:ascii="Calibri" w:hAnsi="Calibri"/>
          <w:sz w:val="22"/>
          <w:szCs w:val="22"/>
        </w:rPr>
        <w:t>:</w:t>
      </w:r>
    </w:p>
    <w:p w14:paraId="381D9070" w14:textId="77777777" w:rsidR="00DA141C" w:rsidRPr="00FF1E3D" w:rsidRDefault="00DA141C" w:rsidP="00FF1E3D">
      <w:pPr>
        <w:pStyle w:val="Prrafodelista"/>
        <w:numPr>
          <w:ilvl w:val="1"/>
          <w:numId w:val="25"/>
        </w:numPr>
        <w:spacing w:line="276" w:lineRule="auto"/>
        <w:ind w:left="993" w:hanging="426"/>
        <w:rPr>
          <w:rFonts w:ascii="Calibri" w:hAnsi="Calibri"/>
          <w:sz w:val="22"/>
          <w:szCs w:val="22"/>
        </w:rPr>
      </w:pPr>
      <w:r w:rsidRPr="00FF1E3D">
        <w:rPr>
          <w:rFonts w:ascii="Calibri" w:hAnsi="Calibri"/>
          <w:sz w:val="22"/>
          <w:szCs w:val="22"/>
        </w:rPr>
        <w:t>Empresa</w:t>
      </w:r>
    </w:p>
    <w:p w14:paraId="613AFB5E" w14:textId="77777777" w:rsidR="00DA141C" w:rsidRPr="00FF1E3D" w:rsidRDefault="00DA141C" w:rsidP="00FF1E3D">
      <w:pPr>
        <w:pStyle w:val="Prrafodelista"/>
        <w:numPr>
          <w:ilvl w:val="1"/>
          <w:numId w:val="25"/>
        </w:numPr>
        <w:spacing w:line="276" w:lineRule="auto"/>
        <w:ind w:left="993" w:hanging="426"/>
        <w:rPr>
          <w:rFonts w:ascii="Calibri" w:hAnsi="Calibri"/>
          <w:sz w:val="22"/>
          <w:szCs w:val="22"/>
        </w:rPr>
      </w:pPr>
      <w:r w:rsidRPr="00FF1E3D">
        <w:rPr>
          <w:rFonts w:ascii="Calibri" w:hAnsi="Calibri"/>
          <w:sz w:val="22"/>
          <w:szCs w:val="22"/>
        </w:rPr>
        <w:t>RUC.</w:t>
      </w:r>
    </w:p>
    <w:p w14:paraId="2ECA2775" w14:textId="77777777" w:rsidR="00B82B04" w:rsidRPr="00FF1E3D" w:rsidRDefault="00B82B04" w:rsidP="00FF1E3D">
      <w:pPr>
        <w:pStyle w:val="Prrafodelista"/>
        <w:numPr>
          <w:ilvl w:val="1"/>
          <w:numId w:val="25"/>
        </w:numPr>
        <w:spacing w:line="276" w:lineRule="auto"/>
        <w:ind w:left="993" w:hanging="426"/>
        <w:rPr>
          <w:rFonts w:ascii="Calibri" w:hAnsi="Calibri"/>
          <w:sz w:val="22"/>
          <w:szCs w:val="22"/>
        </w:rPr>
      </w:pPr>
      <w:r w:rsidRPr="00FF1E3D">
        <w:rPr>
          <w:rFonts w:ascii="Calibri" w:hAnsi="Calibri"/>
          <w:sz w:val="22"/>
          <w:szCs w:val="22"/>
        </w:rPr>
        <w:t>Año Vigente</w:t>
      </w:r>
    </w:p>
    <w:p w14:paraId="1C5872F8" w14:textId="77777777" w:rsidR="00B82B04" w:rsidRPr="00FF1E3D" w:rsidRDefault="00B82B04" w:rsidP="00FF1E3D">
      <w:pPr>
        <w:pStyle w:val="Prrafodelista"/>
        <w:numPr>
          <w:ilvl w:val="1"/>
          <w:numId w:val="25"/>
        </w:numPr>
        <w:spacing w:line="276" w:lineRule="auto"/>
        <w:ind w:left="993" w:hanging="426"/>
        <w:rPr>
          <w:rFonts w:ascii="Calibri" w:hAnsi="Calibri"/>
          <w:sz w:val="22"/>
          <w:szCs w:val="22"/>
        </w:rPr>
      </w:pPr>
      <w:r w:rsidRPr="00FF1E3D">
        <w:rPr>
          <w:rFonts w:ascii="Calibri" w:hAnsi="Calibri"/>
          <w:sz w:val="22"/>
          <w:szCs w:val="22"/>
        </w:rPr>
        <w:t>Mes vigente</w:t>
      </w:r>
    </w:p>
    <w:p w14:paraId="083F682B" w14:textId="77777777" w:rsidR="00B77C5F" w:rsidRPr="00FF1E3D" w:rsidRDefault="00B77C5F" w:rsidP="00FF1E3D">
      <w:pPr>
        <w:pStyle w:val="Prrafodelista"/>
        <w:numPr>
          <w:ilvl w:val="1"/>
          <w:numId w:val="25"/>
        </w:numPr>
        <w:spacing w:line="276" w:lineRule="auto"/>
        <w:ind w:left="993" w:hanging="426"/>
        <w:rPr>
          <w:rFonts w:ascii="Calibri" w:hAnsi="Calibri"/>
          <w:sz w:val="22"/>
          <w:szCs w:val="22"/>
        </w:rPr>
      </w:pPr>
      <w:r w:rsidRPr="00FF1E3D">
        <w:rPr>
          <w:rFonts w:ascii="Calibri" w:hAnsi="Calibri"/>
          <w:sz w:val="22"/>
          <w:szCs w:val="22"/>
        </w:rPr>
        <w:t>Nombre de carpeta de ubicación de archivos Excel en el servidor</w:t>
      </w:r>
    </w:p>
    <w:p w14:paraId="038BE575" w14:textId="77777777" w:rsidR="00B77C5F" w:rsidRPr="00FF1E3D" w:rsidRDefault="00B77C5F" w:rsidP="00FF1E3D">
      <w:pPr>
        <w:pStyle w:val="Prrafodelista"/>
        <w:numPr>
          <w:ilvl w:val="1"/>
          <w:numId w:val="25"/>
        </w:numPr>
        <w:spacing w:line="276" w:lineRule="auto"/>
        <w:ind w:left="993" w:hanging="426"/>
        <w:rPr>
          <w:rFonts w:ascii="Calibri" w:hAnsi="Calibri"/>
          <w:sz w:val="22"/>
          <w:szCs w:val="22"/>
        </w:rPr>
      </w:pPr>
      <w:r w:rsidRPr="00FF1E3D">
        <w:rPr>
          <w:rFonts w:ascii="Calibri" w:hAnsi="Calibri"/>
          <w:sz w:val="22"/>
          <w:szCs w:val="22"/>
        </w:rPr>
        <w:t xml:space="preserve">Cantidad de Decimales </w:t>
      </w:r>
    </w:p>
    <w:p w14:paraId="28EE76F2" w14:textId="77777777" w:rsidR="00B77C5F" w:rsidRPr="00FF1E3D" w:rsidRDefault="00B77C5F" w:rsidP="00FF1E3D">
      <w:pPr>
        <w:pStyle w:val="Prrafodelista"/>
        <w:numPr>
          <w:ilvl w:val="1"/>
          <w:numId w:val="25"/>
        </w:numPr>
        <w:spacing w:line="276" w:lineRule="auto"/>
        <w:ind w:left="993" w:hanging="426"/>
        <w:rPr>
          <w:rFonts w:ascii="Calibri" w:hAnsi="Calibri"/>
          <w:sz w:val="22"/>
          <w:szCs w:val="22"/>
        </w:rPr>
      </w:pPr>
      <w:r w:rsidRPr="00FF1E3D">
        <w:rPr>
          <w:rFonts w:ascii="Calibri" w:hAnsi="Calibri"/>
          <w:sz w:val="22"/>
          <w:szCs w:val="22"/>
        </w:rPr>
        <w:t xml:space="preserve">Tipo de cambio mes contable </w:t>
      </w:r>
    </w:p>
    <w:p w14:paraId="5F55F9A7" w14:textId="77777777" w:rsidR="00B77C5F" w:rsidRDefault="00B77C5F" w:rsidP="00FF1E3D">
      <w:pPr>
        <w:pStyle w:val="Prrafodelista"/>
        <w:numPr>
          <w:ilvl w:val="1"/>
          <w:numId w:val="25"/>
        </w:numPr>
        <w:spacing w:line="276" w:lineRule="auto"/>
        <w:ind w:left="993" w:hanging="426"/>
        <w:rPr>
          <w:rFonts w:ascii="Calibri" w:hAnsi="Calibri"/>
        </w:rPr>
      </w:pPr>
      <w:r w:rsidRPr="00FF1E3D">
        <w:rPr>
          <w:rFonts w:ascii="Calibri" w:hAnsi="Calibri"/>
          <w:sz w:val="22"/>
          <w:szCs w:val="22"/>
        </w:rPr>
        <w:t>Tipo de cambio mes de cierre.</w:t>
      </w:r>
    </w:p>
    <w:p w14:paraId="00577069" w14:textId="77777777" w:rsidR="00B77C5F" w:rsidRDefault="00B77C5F" w:rsidP="00112752">
      <w:pPr>
        <w:ind w:left="567"/>
        <w:rPr>
          <w:rFonts w:ascii="Calibri" w:hAnsi="Calibri"/>
        </w:rPr>
      </w:pPr>
    </w:p>
    <w:p w14:paraId="35801F79" w14:textId="77777777" w:rsidR="00112752" w:rsidRPr="00112752" w:rsidRDefault="00112752" w:rsidP="00112752">
      <w:pPr>
        <w:jc w:val="center"/>
        <w:rPr>
          <w:rFonts w:ascii="Calibri" w:hAnsi="Calibri"/>
        </w:rPr>
      </w:pPr>
      <w:r>
        <w:rPr>
          <w:noProof/>
          <w:lang w:val="es-ES" w:eastAsia="es-ES"/>
        </w:rPr>
        <w:drawing>
          <wp:inline distT="0" distB="0" distL="0" distR="0" wp14:anchorId="72C3E2AA" wp14:editId="5FDB965B">
            <wp:extent cx="5325465" cy="2549417"/>
            <wp:effectExtent l="0" t="0" r="0" b="381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246" t="18751" r="13835" b="20008"/>
                    <a:stretch/>
                  </pic:blipFill>
                  <pic:spPr bwMode="auto">
                    <a:xfrm>
                      <a:off x="0" y="0"/>
                      <a:ext cx="5355119" cy="2563613"/>
                    </a:xfrm>
                    <a:prstGeom prst="rect">
                      <a:avLst/>
                    </a:prstGeom>
                    <a:ln>
                      <a:noFill/>
                    </a:ln>
                    <a:extLst>
                      <a:ext uri="{53640926-AAD7-44D8-BBD7-CCE9431645EC}">
                        <a14:shadowObscured xmlns:a14="http://schemas.microsoft.com/office/drawing/2010/main"/>
                      </a:ext>
                    </a:extLst>
                  </pic:spPr>
                </pic:pic>
              </a:graphicData>
            </a:graphic>
          </wp:inline>
        </w:drawing>
      </w:r>
    </w:p>
    <w:p w14:paraId="0F4428B2" w14:textId="77777777" w:rsidR="00B82B04" w:rsidRDefault="00B82B04" w:rsidP="002118F5">
      <w:pPr>
        <w:rPr>
          <w:noProof/>
          <w:lang w:val="es-PE" w:eastAsia="es-PE"/>
        </w:rPr>
      </w:pPr>
    </w:p>
    <w:p w14:paraId="44D9FE52" w14:textId="77777777" w:rsidR="00955915" w:rsidRDefault="00955915">
      <w:pPr>
        <w:rPr>
          <w:ins w:id="34" w:author="José Cámara del Carpio" w:date="2016-06-20T15:35:00Z"/>
        </w:rPr>
      </w:pPr>
      <w:ins w:id="35" w:author="José Cámara del Carpio" w:date="2016-06-20T15:35:00Z">
        <w:r>
          <w:br w:type="page"/>
        </w:r>
      </w:ins>
    </w:p>
    <w:p w14:paraId="79FE5877" w14:textId="77777777" w:rsidR="009C6137" w:rsidRDefault="009C6137" w:rsidP="006F04AE"/>
    <w:p w14:paraId="2D94D4C7" w14:textId="77777777" w:rsidR="00B77C5F" w:rsidRPr="00FF1E3D" w:rsidRDefault="00B77C5F" w:rsidP="008B30DC">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FF1E3D">
        <w:rPr>
          <w:rFonts w:asciiTheme="minorHAnsi" w:hAnsiTheme="minorHAnsi"/>
          <w:color w:val="1C1C1C"/>
          <w:sz w:val="22"/>
          <w:szCs w:val="22"/>
        </w:rPr>
        <w:t xml:space="preserve">Pestaña de </w:t>
      </w:r>
      <w:r w:rsidR="00B82B04" w:rsidRPr="00FF1E3D">
        <w:rPr>
          <w:rFonts w:asciiTheme="minorHAnsi" w:hAnsiTheme="minorHAnsi"/>
          <w:color w:val="1C1C1C"/>
          <w:sz w:val="22"/>
          <w:szCs w:val="22"/>
        </w:rPr>
        <w:t>Contratos</w:t>
      </w:r>
      <w:ins w:id="36" w:author="José Cámara del Carpio" w:date="2016-06-20T15:36:00Z">
        <w:r w:rsidR="00955915">
          <w:rPr>
            <w:rFonts w:asciiTheme="minorHAnsi" w:hAnsiTheme="minorHAnsi"/>
            <w:color w:val="1C1C1C"/>
            <w:sz w:val="22"/>
            <w:szCs w:val="22"/>
          </w:rPr>
          <w:t xml:space="preserve"> Reaseguros</w:t>
        </w:r>
      </w:ins>
      <w:r w:rsidRPr="00FF1E3D">
        <w:rPr>
          <w:rFonts w:asciiTheme="minorHAnsi" w:hAnsiTheme="minorHAnsi"/>
          <w:color w:val="1C1C1C"/>
          <w:sz w:val="22"/>
          <w:szCs w:val="22"/>
        </w:rPr>
        <w:t>.</w:t>
      </w:r>
    </w:p>
    <w:p w14:paraId="41B3A066" w14:textId="77777777" w:rsidR="005E67D4" w:rsidRPr="00FF1E3D" w:rsidRDefault="00B82B04" w:rsidP="00FF1E3D">
      <w:pPr>
        <w:pStyle w:val="Prrafodelista"/>
        <w:spacing w:line="276" w:lineRule="auto"/>
        <w:ind w:left="567"/>
        <w:jc w:val="both"/>
        <w:rPr>
          <w:rFonts w:asciiTheme="minorHAnsi" w:hAnsiTheme="minorHAnsi"/>
          <w:sz w:val="22"/>
          <w:szCs w:val="22"/>
        </w:rPr>
      </w:pPr>
      <w:bookmarkStart w:id="37" w:name="OLE_LINK9"/>
      <w:bookmarkStart w:id="38" w:name="OLE_LINK10"/>
      <w:r w:rsidRPr="00FF1E3D">
        <w:rPr>
          <w:rFonts w:asciiTheme="minorHAnsi" w:hAnsiTheme="minorHAnsi"/>
          <w:sz w:val="22"/>
          <w:szCs w:val="22"/>
        </w:rPr>
        <w:t xml:space="preserve">Formulario </w:t>
      </w:r>
      <w:r w:rsidR="00B77C5F" w:rsidRPr="00FF1E3D">
        <w:rPr>
          <w:rFonts w:asciiTheme="minorHAnsi" w:hAnsiTheme="minorHAnsi"/>
          <w:sz w:val="22"/>
          <w:szCs w:val="22"/>
        </w:rPr>
        <w:t xml:space="preserve">para el registro, actualización y consulta de </w:t>
      </w:r>
      <w:r w:rsidR="00CA2C1D" w:rsidRPr="00FF1E3D">
        <w:rPr>
          <w:rFonts w:asciiTheme="minorHAnsi" w:hAnsiTheme="minorHAnsi"/>
          <w:sz w:val="22"/>
          <w:szCs w:val="22"/>
        </w:rPr>
        <w:t>contratos en el sistema,</w:t>
      </w:r>
      <w:r w:rsidR="00B77C5F" w:rsidRPr="00FF1E3D">
        <w:rPr>
          <w:rFonts w:asciiTheme="minorHAnsi" w:hAnsiTheme="minorHAnsi"/>
          <w:sz w:val="22"/>
          <w:szCs w:val="22"/>
        </w:rPr>
        <w:t xml:space="preserve"> </w:t>
      </w:r>
      <w:r w:rsidR="00CA2C1D" w:rsidRPr="00FF1E3D">
        <w:rPr>
          <w:rFonts w:asciiTheme="minorHAnsi" w:hAnsiTheme="minorHAnsi"/>
          <w:sz w:val="22"/>
          <w:szCs w:val="22"/>
        </w:rPr>
        <w:t>p</w:t>
      </w:r>
      <w:r w:rsidR="00B77C5F" w:rsidRPr="00FF1E3D">
        <w:rPr>
          <w:rFonts w:asciiTheme="minorHAnsi" w:hAnsiTheme="minorHAnsi"/>
          <w:sz w:val="22"/>
          <w:szCs w:val="22"/>
        </w:rPr>
        <w:t xml:space="preserve">ermite registrar dos modalidades de contratos </w:t>
      </w:r>
      <w:r w:rsidR="00531067" w:rsidRPr="00FF1E3D">
        <w:rPr>
          <w:rFonts w:asciiTheme="minorHAnsi" w:hAnsiTheme="minorHAnsi"/>
          <w:sz w:val="22"/>
          <w:szCs w:val="22"/>
        </w:rPr>
        <w:t>proporcionales y no proporcionales</w:t>
      </w:r>
      <w:r w:rsidRPr="00FF1E3D">
        <w:rPr>
          <w:rFonts w:asciiTheme="minorHAnsi" w:hAnsiTheme="minorHAnsi"/>
          <w:sz w:val="22"/>
          <w:szCs w:val="22"/>
        </w:rPr>
        <w:t>.</w:t>
      </w:r>
      <w:r w:rsidR="005E67D4" w:rsidRPr="00FF1E3D">
        <w:rPr>
          <w:rFonts w:asciiTheme="minorHAnsi" w:hAnsiTheme="minorHAnsi"/>
          <w:sz w:val="22"/>
          <w:szCs w:val="22"/>
        </w:rPr>
        <w:t xml:space="preserve"> </w:t>
      </w:r>
    </w:p>
    <w:p w14:paraId="231D352F" w14:textId="77777777" w:rsidR="00B77C5F" w:rsidRPr="00FF1E3D" w:rsidRDefault="00B77C5F" w:rsidP="00FF1E3D">
      <w:pPr>
        <w:pStyle w:val="Prrafodelista"/>
        <w:spacing w:line="276" w:lineRule="auto"/>
        <w:ind w:left="567"/>
        <w:jc w:val="both"/>
        <w:rPr>
          <w:rFonts w:asciiTheme="minorHAnsi" w:hAnsiTheme="minorHAnsi"/>
          <w:sz w:val="22"/>
          <w:szCs w:val="22"/>
        </w:rPr>
      </w:pPr>
      <w:r w:rsidRPr="00FF1E3D">
        <w:rPr>
          <w:rFonts w:asciiTheme="minorHAnsi" w:hAnsiTheme="minorHAnsi"/>
          <w:sz w:val="22"/>
          <w:szCs w:val="22"/>
        </w:rPr>
        <w:t>El registro de información cuenta con validaciones de formato las cuales no permitirán datos incorrectos.</w:t>
      </w:r>
    </w:p>
    <w:bookmarkEnd w:id="37"/>
    <w:bookmarkEnd w:id="38"/>
    <w:p w14:paraId="328E1488" w14:textId="77777777" w:rsidR="002118F5" w:rsidRPr="00FF1E3D" w:rsidRDefault="002118F5" w:rsidP="00FF1E3D">
      <w:pPr>
        <w:pStyle w:val="Prrafodelista"/>
        <w:spacing w:line="276" w:lineRule="auto"/>
        <w:ind w:left="567"/>
        <w:jc w:val="both"/>
        <w:rPr>
          <w:rFonts w:ascii="Calibri" w:hAnsi="Calibri"/>
          <w:sz w:val="22"/>
          <w:szCs w:val="22"/>
        </w:rPr>
      </w:pPr>
      <w:r w:rsidRPr="00FF1E3D">
        <w:rPr>
          <w:rFonts w:ascii="Calibri" w:hAnsi="Calibri"/>
          <w:sz w:val="22"/>
          <w:szCs w:val="22"/>
        </w:rPr>
        <w:t>Se debe ingresar y/o seleccionar todos los campos.</w:t>
      </w:r>
    </w:p>
    <w:p w14:paraId="0FB671B0" w14:textId="77777777" w:rsidR="002118F5" w:rsidRPr="00FF1E3D" w:rsidRDefault="002118F5" w:rsidP="00FF1E3D">
      <w:pPr>
        <w:pStyle w:val="Prrafodelista"/>
        <w:spacing w:line="276" w:lineRule="auto"/>
        <w:ind w:left="567"/>
        <w:jc w:val="both"/>
        <w:rPr>
          <w:rFonts w:ascii="Calibri" w:hAnsi="Calibri"/>
          <w:sz w:val="22"/>
          <w:szCs w:val="22"/>
        </w:rPr>
      </w:pPr>
      <w:r w:rsidRPr="00FF1E3D">
        <w:rPr>
          <w:rFonts w:ascii="Calibri" w:hAnsi="Calibri"/>
          <w:sz w:val="22"/>
          <w:szCs w:val="22"/>
        </w:rPr>
        <w:t>Cuenta con una grilla donde se visualizan los contratos existentes, los cuales pueden</w:t>
      </w:r>
      <w:r w:rsidR="00CA2C1D" w:rsidRPr="00FF1E3D">
        <w:rPr>
          <w:rFonts w:ascii="Calibri" w:hAnsi="Calibri"/>
          <w:sz w:val="22"/>
          <w:szCs w:val="22"/>
        </w:rPr>
        <w:t xml:space="preserve"> ser editados pulsando doble </w:t>
      </w:r>
      <w:r w:rsidR="00C95471" w:rsidRPr="00FF1E3D">
        <w:rPr>
          <w:rFonts w:ascii="Calibri" w:hAnsi="Calibri"/>
          <w:sz w:val="22"/>
          <w:szCs w:val="22"/>
        </w:rPr>
        <w:t>clic</w:t>
      </w:r>
      <w:r w:rsidR="00CA2C1D" w:rsidRPr="00FF1E3D">
        <w:rPr>
          <w:rFonts w:ascii="Calibri" w:hAnsi="Calibri"/>
          <w:sz w:val="22"/>
          <w:szCs w:val="22"/>
        </w:rPr>
        <w:t xml:space="preserve"> sobre la grilla.</w:t>
      </w:r>
    </w:p>
    <w:p w14:paraId="65341CF7" w14:textId="77777777" w:rsidR="00CA2C1D" w:rsidRPr="00FF1E3D" w:rsidRDefault="00CA2C1D" w:rsidP="00FF1E3D">
      <w:pPr>
        <w:pStyle w:val="Prrafodelista"/>
        <w:spacing w:line="276" w:lineRule="auto"/>
        <w:ind w:left="567"/>
        <w:jc w:val="both"/>
        <w:rPr>
          <w:rFonts w:ascii="Calibri" w:hAnsi="Calibri"/>
          <w:sz w:val="22"/>
          <w:szCs w:val="22"/>
        </w:rPr>
      </w:pPr>
      <w:r w:rsidRPr="00FF1E3D">
        <w:rPr>
          <w:rFonts w:ascii="Calibri" w:hAnsi="Calibri"/>
          <w:sz w:val="22"/>
          <w:szCs w:val="22"/>
        </w:rPr>
        <w:t>Cuenta con una sección colapsable para registrar los parámetros del tipo de contrato.</w:t>
      </w:r>
    </w:p>
    <w:p w14:paraId="1B481A22" w14:textId="77777777" w:rsidR="00B82B04" w:rsidRPr="00FF1E3D" w:rsidRDefault="00B82B04" w:rsidP="00FF1E3D">
      <w:pPr>
        <w:spacing w:line="276" w:lineRule="auto"/>
        <w:rPr>
          <w:noProof/>
          <w:sz w:val="22"/>
          <w:szCs w:val="22"/>
          <w:lang w:val="es-PE" w:eastAsia="es-PE"/>
        </w:rPr>
      </w:pPr>
    </w:p>
    <w:p w14:paraId="381F3B21" w14:textId="77777777" w:rsidR="00112752" w:rsidRPr="00FF1E3D" w:rsidRDefault="00112752" w:rsidP="00FF1E3D">
      <w:pPr>
        <w:spacing w:line="276" w:lineRule="auto"/>
        <w:jc w:val="center"/>
        <w:rPr>
          <w:sz w:val="22"/>
          <w:szCs w:val="22"/>
        </w:rPr>
      </w:pPr>
      <w:r w:rsidRPr="00FF1E3D">
        <w:rPr>
          <w:noProof/>
          <w:sz w:val="22"/>
          <w:szCs w:val="22"/>
          <w:lang w:val="es-ES" w:eastAsia="es-ES"/>
        </w:rPr>
        <w:drawing>
          <wp:inline distT="0" distB="0" distL="0" distR="0" wp14:anchorId="062411FB" wp14:editId="30D27365">
            <wp:extent cx="5295265" cy="3728695"/>
            <wp:effectExtent l="0" t="0" r="635" b="571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247" t="8549" r="15551" b="3521"/>
                    <a:stretch/>
                  </pic:blipFill>
                  <pic:spPr bwMode="auto">
                    <a:xfrm>
                      <a:off x="0" y="0"/>
                      <a:ext cx="5313345" cy="3741426"/>
                    </a:xfrm>
                    <a:prstGeom prst="rect">
                      <a:avLst/>
                    </a:prstGeom>
                    <a:ln>
                      <a:noFill/>
                    </a:ln>
                    <a:extLst>
                      <a:ext uri="{53640926-AAD7-44D8-BBD7-CCE9431645EC}">
                        <a14:shadowObscured xmlns:a14="http://schemas.microsoft.com/office/drawing/2010/main"/>
                      </a:ext>
                    </a:extLst>
                  </pic:spPr>
                </pic:pic>
              </a:graphicData>
            </a:graphic>
          </wp:inline>
        </w:drawing>
      </w:r>
    </w:p>
    <w:p w14:paraId="212C4458" w14:textId="77777777" w:rsidR="00B82B04" w:rsidRPr="00FF1E3D" w:rsidRDefault="00B82B04" w:rsidP="00FF1E3D">
      <w:pPr>
        <w:spacing w:line="276" w:lineRule="auto"/>
        <w:rPr>
          <w:sz w:val="22"/>
          <w:szCs w:val="22"/>
        </w:rPr>
      </w:pPr>
    </w:p>
    <w:p w14:paraId="3A46B844" w14:textId="77777777" w:rsidR="003B23DF" w:rsidRPr="00FF1E3D" w:rsidRDefault="003B23DF" w:rsidP="00FF1E3D">
      <w:pPr>
        <w:spacing w:line="276" w:lineRule="auto"/>
        <w:rPr>
          <w:sz w:val="22"/>
          <w:szCs w:val="22"/>
        </w:rPr>
      </w:pPr>
    </w:p>
    <w:p w14:paraId="4617C971" w14:textId="77777777" w:rsidR="00CA2C1D" w:rsidRPr="00FF1E3D" w:rsidRDefault="00CA2C1D" w:rsidP="008B30DC">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bookmarkStart w:id="39" w:name="OLE_LINK7"/>
      <w:bookmarkStart w:id="40" w:name="OLE_LINK8"/>
      <w:bookmarkStart w:id="41" w:name="OLE_LINK11"/>
      <w:r w:rsidRPr="00FF1E3D">
        <w:rPr>
          <w:rFonts w:asciiTheme="minorHAnsi" w:hAnsiTheme="minorHAnsi"/>
          <w:color w:val="1C1C1C"/>
          <w:sz w:val="22"/>
          <w:szCs w:val="22"/>
        </w:rPr>
        <w:t xml:space="preserve">Pestaña de </w:t>
      </w:r>
      <w:r w:rsidR="00B82B04" w:rsidRPr="00FF1E3D">
        <w:rPr>
          <w:rFonts w:asciiTheme="minorHAnsi" w:hAnsiTheme="minorHAnsi"/>
          <w:color w:val="1C1C1C"/>
          <w:sz w:val="22"/>
          <w:szCs w:val="22"/>
        </w:rPr>
        <w:t>Reasegurador.</w:t>
      </w:r>
    </w:p>
    <w:p w14:paraId="1997CB7F" w14:textId="77777777" w:rsidR="00C323C3" w:rsidRPr="00FF1E3D" w:rsidRDefault="00CA2C1D" w:rsidP="00FF1E3D">
      <w:pPr>
        <w:pStyle w:val="Prrafodelista"/>
        <w:spacing w:line="276" w:lineRule="auto"/>
        <w:ind w:left="567"/>
        <w:jc w:val="both"/>
        <w:rPr>
          <w:rFonts w:asciiTheme="minorHAnsi" w:hAnsiTheme="minorHAnsi"/>
          <w:sz w:val="22"/>
          <w:szCs w:val="22"/>
        </w:rPr>
      </w:pPr>
      <w:r w:rsidRPr="00FF1E3D">
        <w:rPr>
          <w:rFonts w:asciiTheme="minorHAnsi" w:hAnsiTheme="minorHAnsi"/>
          <w:sz w:val="22"/>
          <w:szCs w:val="22"/>
        </w:rPr>
        <w:t xml:space="preserve">Formulario para el registro, actualización y consulta de los reaseguradores </w:t>
      </w:r>
      <w:r w:rsidR="00C323C3" w:rsidRPr="00FF1E3D">
        <w:rPr>
          <w:rFonts w:asciiTheme="minorHAnsi" w:hAnsiTheme="minorHAnsi"/>
          <w:sz w:val="22"/>
          <w:szCs w:val="22"/>
        </w:rPr>
        <w:t>para el contrato seleccionado.</w:t>
      </w:r>
    </w:p>
    <w:p w14:paraId="6F6679A3" w14:textId="77777777" w:rsidR="003B23DF" w:rsidRPr="00FF1E3D" w:rsidRDefault="00CA2C1D" w:rsidP="00FF1E3D">
      <w:pPr>
        <w:pStyle w:val="Prrafodelista"/>
        <w:spacing w:line="276" w:lineRule="auto"/>
        <w:ind w:left="567"/>
        <w:jc w:val="both"/>
        <w:rPr>
          <w:rFonts w:asciiTheme="minorHAnsi" w:hAnsiTheme="minorHAnsi"/>
          <w:sz w:val="22"/>
          <w:szCs w:val="22"/>
        </w:rPr>
      </w:pPr>
      <w:r w:rsidRPr="00FF1E3D">
        <w:rPr>
          <w:rFonts w:asciiTheme="minorHAnsi" w:hAnsiTheme="minorHAnsi"/>
          <w:sz w:val="22"/>
          <w:szCs w:val="22"/>
        </w:rPr>
        <w:t>Se debe ingresar y/o seleccionar todos los campos.</w:t>
      </w:r>
    </w:p>
    <w:p w14:paraId="49554C63" w14:textId="77777777" w:rsidR="00CA2C1D" w:rsidRPr="00FF1E3D" w:rsidRDefault="00CA2C1D" w:rsidP="00FF1E3D">
      <w:pPr>
        <w:pStyle w:val="Prrafodelista"/>
        <w:spacing w:line="276" w:lineRule="auto"/>
        <w:ind w:left="567"/>
        <w:jc w:val="both"/>
        <w:rPr>
          <w:rFonts w:asciiTheme="minorHAnsi" w:hAnsiTheme="minorHAnsi"/>
          <w:sz w:val="22"/>
          <w:szCs w:val="22"/>
        </w:rPr>
      </w:pPr>
      <w:r w:rsidRPr="00FF1E3D">
        <w:rPr>
          <w:rFonts w:asciiTheme="minorHAnsi" w:hAnsiTheme="minorHAnsi"/>
          <w:sz w:val="22"/>
          <w:szCs w:val="22"/>
        </w:rPr>
        <w:t xml:space="preserve">Cuenta con una grilla donde se visualizan los </w:t>
      </w:r>
      <w:r w:rsidR="00C323C3" w:rsidRPr="00FF1E3D">
        <w:rPr>
          <w:rFonts w:asciiTheme="minorHAnsi" w:hAnsiTheme="minorHAnsi"/>
          <w:sz w:val="22"/>
          <w:szCs w:val="22"/>
        </w:rPr>
        <w:t xml:space="preserve">reaseguradores </w:t>
      </w:r>
      <w:r w:rsidRPr="00FF1E3D">
        <w:rPr>
          <w:rFonts w:asciiTheme="minorHAnsi" w:hAnsiTheme="minorHAnsi"/>
          <w:sz w:val="22"/>
          <w:szCs w:val="22"/>
        </w:rPr>
        <w:t xml:space="preserve">existentes, los cuales pueden ser editados pulsando doble </w:t>
      </w:r>
      <w:r w:rsidR="00196502" w:rsidRPr="00FF1E3D">
        <w:rPr>
          <w:rFonts w:asciiTheme="minorHAnsi" w:hAnsiTheme="minorHAnsi"/>
          <w:sz w:val="22"/>
          <w:szCs w:val="22"/>
        </w:rPr>
        <w:t>clic</w:t>
      </w:r>
      <w:r w:rsidRPr="00FF1E3D">
        <w:rPr>
          <w:rFonts w:asciiTheme="minorHAnsi" w:hAnsiTheme="minorHAnsi"/>
          <w:sz w:val="22"/>
          <w:szCs w:val="22"/>
        </w:rPr>
        <w:t xml:space="preserve"> sobre la grilla.</w:t>
      </w:r>
    </w:p>
    <w:p w14:paraId="68605AA3" w14:textId="77777777" w:rsidR="00225B82" w:rsidRPr="00FF1E3D" w:rsidRDefault="00225B82" w:rsidP="00FF1E3D">
      <w:pPr>
        <w:pStyle w:val="Prrafodelista"/>
        <w:spacing w:line="276" w:lineRule="auto"/>
        <w:ind w:left="567"/>
        <w:jc w:val="both"/>
        <w:rPr>
          <w:rFonts w:asciiTheme="minorHAnsi" w:hAnsiTheme="minorHAnsi"/>
          <w:sz w:val="22"/>
          <w:szCs w:val="22"/>
        </w:rPr>
      </w:pPr>
      <w:r w:rsidRPr="00FF1E3D">
        <w:rPr>
          <w:rFonts w:asciiTheme="minorHAnsi" w:hAnsiTheme="minorHAnsi"/>
          <w:sz w:val="22"/>
          <w:szCs w:val="22"/>
        </w:rPr>
        <w:t>Los botones de control permitirán guardar o descartar los cambios realizados.</w:t>
      </w:r>
    </w:p>
    <w:bookmarkEnd w:id="39"/>
    <w:bookmarkEnd w:id="40"/>
    <w:bookmarkEnd w:id="41"/>
    <w:p w14:paraId="538215E6" w14:textId="77777777" w:rsidR="000A58CF" w:rsidRPr="00FF1E3D" w:rsidRDefault="000A58CF" w:rsidP="00FF1E3D">
      <w:pPr>
        <w:spacing w:line="276" w:lineRule="auto"/>
        <w:rPr>
          <w:rFonts w:asciiTheme="minorHAnsi" w:hAnsiTheme="minorHAnsi"/>
          <w:sz w:val="22"/>
          <w:szCs w:val="22"/>
        </w:rPr>
      </w:pPr>
    </w:p>
    <w:p w14:paraId="408F0DF8" w14:textId="77777777" w:rsidR="003B23DF" w:rsidRPr="00FF1E3D" w:rsidRDefault="003B23DF" w:rsidP="00FF1E3D">
      <w:pPr>
        <w:spacing w:line="276" w:lineRule="auto"/>
        <w:rPr>
          <w:rFonts w:asciiTheme="minorHAnsi" w:hAnsiTheme="minorHAnsi"/>
          <w:sz w:val="22"/>
          <w:szCs w:val="22"/>
        </w:rPr>
      </w:pPr>
    </w:p>
    <w:p w14:paraId="4B17AEC5" w14:textId="77777777" w:rsidR="003B23DF" w:rsidRPr="00FF1E3D" w:rsidRDefault="003B23DF" w:rsidP="00FF1E3D">
      <w:pPr>
        <w:spacing w:line="276" w:lineRule="auto"/>
        <w:rPr>
          <w:rFonts w:asciiTheme="minorHAnsi" w:hAnsiTheme="minorHAnsi"/>
          <w:sz w:val="22"/>
          <w:szCs w:val="22"/>
        </w:rPr>
      </w:pPr>
      <w:r w:rsidRPr="00FF1E3D">
        <w:rPr>
          <w:rFonts w:asciiTheme="minorHAnsi" w:hAnsiTheme="minorHAnsi"/>
          <w:sz w:val="22"/>
          <w:szCs w:val="22"/>
        </w:rPr>
        <w:br w:type="page"/>
      </w:r>
    </w:p>
    <w:p w14:paraId="6698A6F0" w14:textId="77777777" w:rsidR="003B23DF" w:rsidRPr="00FF1E3D" w:rsidRDefault="003B23DF" w:rsidP="00FF1E3D">
      <w:pPr>
        <w:spacing w:line="276" w:lineRule="auto"/>
        <w:jc w:val="center"/>
        <w:rPr>
          <w:rFonts w:asciiTheme="minorHAnsi" w:hAnsiTheme="minorHAnsi"/>
          <w:sz w:val="22"/>
          <w:szCs w:val="22"/>
        </w:rPr>
      </w:pPr>
      <w:r w:rsidRPr="00FF1E3D">
        <w:rPr>
          <w:noProof/>
          <w:sz w:val="22"/>
          <w:szCs w:val="22"/>
          <w:lang w:val="es-ES" w:eastAsia="es-ES"/>
        </w:rPr>
        <w:lastRenderedPageBreak/>
        <w:drawing>
          <wp:inline distT="0" distB="0" distL="0" distR="0" wp14:anchorId="14A1BFC9" wp14:editId="1C47508C">
            <wp:extent cx="5387182" cy="2444750"/>
            <wp:effectExtent l="0" t="0" r="444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876" t="22593" r="14521" b="20415"/>
                    <a:stretch/>
                  </pic:blipFill>
                  <pic:spPr bwMode="auto">
                    <a:xfrm>
                      <a:off x="0" y="0"/>
                      <a:ext cx="5396718" cy="2449077"/>
                    </a:xfrm>
                    <a:prstGeom prst="rect">
                      <a:avLst/>
                    </a:prstGeom>
                    <a:ln>
                      <a:noFill/>
                    </a:ln>
                    <a:extLst>
                      <a:ext uri="{53640926-AAD7-44D8-BBD7-CCE9431645EC}">
                        <a14:shadowObscured xmlns:a14="http://schemas.microsoft.com/office/drawing/2010/main"/>
                      </a:ext>
                    </a:extLst>
                  </pic:spPr>
                </pic:pic>
              </a:graphicData>
            </a:graphic>
          </wp:inline>
        </w:drawing>
      </w:r>
    </w:p>
    <w:p w14:paraId="09492A32" w14:textId="77777777" w:rsidR="003B23DF" w:rsidRPr="00FF1E3D" w:rsidRDefault="003B23DF" w:rsidP="00FF1E3D">
      <w:pPr>
        <w:spacing w:line="276" w:lineRule="auto"/>
        <w:rPr>
          <w:rFonts w:asciiTheme="minorHAnsi" w:hAnsiTheme="minorHAnsi"/>
          <w:sz w:val="22"/>
          <w:szCs w:val="22"/>
        </w:rPr>
      </w:pPr>
    </w:p>
    <w:p w14:paraId="56E46DF2" w14:textId="77777777" w:rsidR="003B23DF" w:rsidRPr="00FF1E3D" w:rsidRDefault="003B23DF" w:rsidP="00FF1E3D">
      <w:pPr>
        <w:spacing w:line="276" w:lineRule="auto"/>
        <w:rPr>
          <w:rFonts w:asciiTheme="minorHAnsi" w:hAnsiTheme="minorHAnsi"/>
          <w:sz w:val="22"/>
          <w:szCs w:val="22"/>
        </w:rPr>
      </w:pPr>
    </w:p>
    <w:p w14:paraId="145AB615" w14:textId="77777777" w:rsidR="003B23DF" w:rsidRPr="00FF1E3D" w:rsidRDefault="003B23DF" w:rsidP="008B30DC">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FF1E3D">
        <w:rPr>
          <w:rFonts w:asciiTheme="minorHAnsi" w:hAnsiTheme="minorHAnsi"/>
          <w:color w:val="1C1C1C"/>
          <w:sz w:val="22"/>
          <w:szCs w:val="22"/>
        </w:rPr>
        <w:t>Pestaña de Contrato</w:t>
      </w:r>
      <w:ins w:id="42" w:author="José Cámara del Carpio" w:date="2016-06-20T15:37:00Z">
        <w:r w:rsidR="00955915">
          <w:rPr>
            <w:rFonts w:asciiTheme="minorHAnsi" w:hAnsiTheme="minorHAnsi"/>
            <w:color w:val="1C1C1C"/>
            <w:sz w:val="22"/>
            <w:szCs w:val="22"/>
          </w:rPr>
          <w:t>s</w:t>
        </w:r>
      </w:ins>
      <w:r w:rsidRPr="00FF1E3D">
        <w:rPr>
          <w:rFonts w:asciiTheme="minorHAnsi" w:hAnsiTheme="minorHAnsi"/>
          <w:color w:val="1C1C1C"/>
          <w:sz w:val="22"/>
          <w:szCs w:val="22"/>
        </w:rPr>
        <w:t xml:space="preserve"> SIS.</w:t>
      </w:r>
    </w:p>
    <w:p w14:paraId="7707FCF2" w14:textId="77777777" w:rsidR="00196502" w:rsidRPr="00FF1E3D" w:rsidRDefault="003B23DF" w:rsidP="00FF1E3D">
      <w:pPr>
        <w:pStyle w:val="Prrafodelista"/>
        <w:spacing w:line="276" w:lineRule="auto"/>
        <w:ind w:left="567"/>
        <w:jc w:val="both"/>
        <w:rPr>
          <w:rFonts w:asciiTheme="minorHAnsi" w:hAnsiTheme="minorHAnsi"/>
          <w:sz w:val="22"/>
          <w:szCs w:val="22"/>
        </w:rPr>
      </w:pPr>
      <w:commentRangeStart w:id="43"/>
      <w:r w:rsidRPr="00FF1E3D">
        <w:rPr>
          <w:rFonts w:asciiTheme="minorHAnsi" w:hAnsiTheme="minorHAnsi"/>
          <w:sz w:val="22"/>
          <w:szCs w:val="22"/>
        </w:rPr>
        <w:t xml:space="preserve">Formulario para el registro, actualización y consulta de contratos </w:t>
      </w:r>
      <w:r w:rsidR="007B3478" w:rsidRPr="00FF1E3D">
        <w:rPr>
          <w:rFonts w:asciiTheme="minorHAnsi" w:hAnsiTheme="minorHAnsi"/>
          <w:sz w:val="22"/>
          <w:szCs w:val="22"/>
        </w:rPr>
        <w:t>del módulo de SIS</w:t>
      </w:r>
      <w:r w:rsidR="00196502" w:rsidRPr="00FF1E3D">
        <w:rPr>
          <w:rFonts w:asciiTheme="minorHAnsi" w:hAnsiTheme="minorHAnsi"/>
          <w:sz w:val="22"/>
          <w:szCs w:val="22"/>
        </w:rPr>
        <w:t>.</w:t>
      </w:r>
    </w:p>
    <w:p w14:paraId="087FCE66" w14:textId="77777777" w:rsidR="003B23DF" w:rsidRPr="00FF1E3D" w:rsidRDefault="003B23DF" w:rsidP="00FF1E3D">
      <w:pPr>
        <w:pStyle w:val="Prrafodelista"/>
        <w:spacing w:line="276" w:lineRule="auto"/>
        <w:ind w:left="567"/>
        <w:jc w:val="both"/>
        <w:rPr>
          <w:rFonts w:asciiTheme="minorHAnsi" w:hAnsiTheme="minorHAnsi"/>
          <w:sz w:val="22"/>
          <w:szCs w:val="22"/>
        </w:rPr>
      </w:pPr>
      <w:r w:rsidRPr="00FF1E3D">
        <w:rPr>
          <w:rFonts w:asciiTheme="minorHAnsi" w:hAnsiTheme="minorHAnsi"/>
          <w:sz w:val="22"/>
          <w:szCs w:val="22"/>
        </w:rPr>
        <w:t>El registro de información cuenta con validaciones de formato las cuales no permitirán datos incorrec</w:t>
      </w:r>
      <w:r w:rsidR="00196502" w:rsidRPr="00FF1E3D">
        <w:rPr>
          <w:rFonts w:asciiTheme="minorHAnsi" w:hAnsiTheme="minorHAnsi"/>
          <w:sz w:val="22"/>
          <w:szCs w:val="22"/>
        </w:rPr>
        <w:t>tos, así como la validación de datos obligatorios indicados con (*).</w:t>
      </w:r>
      <w:commentRangeEnd w:id="43"/>
      <w:r w:rsidR="00955915">
        <w:rPr>
          <w:rStyle w:val="Refdecomentario"/>
        </w:rPr>
        <w:commentReference w:id="43"/>
      </w:r>
    </w:p>
    <w:p w14:paraId="2A1DC38C" w14:textId="77777777" w:rsidR="003B23DF" w:rsidRPr="00FF1E3D" w:rsidRDefault="003B23DF" w:rsidP="00FF1E3D">
      <w:pPr>
        <w:spacing w:line="276" w:lineRule="auto"/>
        <w:rPr>
          <w:rFonts w:asciiTheme="minorHAnsi" w:hAnsiTheme="minorHAnsi"/>
          <w:sz w:val="22"/>
          <w:szCs w:val="22"/>
        </w:rPr>
      </w:pPr>
    </w:p>
    <w:p w14:paraId="52E396F1" w14:textId="77777777" w:rsidR="007B3478" w:rsidRDefault="007B3478" w:rsidP="00FF1E3D">
      <w:pPr>
        <w:spacing w:line="276" w:lineRule="auto"/>
        <w:jc w:val="center"/>
        <w:rPr>
          <w:ins w:id="44" w:author="ANDEAN" w:date="2016-08-16T14:38:00Z"/>
          <w:rFonts w:asciiTheme="minorHAnsi" w:hAnsiTheme="minorHAnsi"/>
          <w:sz w:val="22"/>
          <w:szCs w:val="22"/>
        </w:rPr>
      </w:pPr>
      <w:r w:rsidRPr="00FF1E3D">
        <w:rPr>
          <w:noProof/>
          <w:sz w:val="22"/>
          <w:szCs w:val="22"/>
          <w:lang w:val="es-ES" w:eastAsia="es-ES"/>
        </w:rPr>
        <w:drawing>
          <wp:inline distT="0" distB="0" distL="0" distR="0" wp14:anchorId="76E9CC1E" wp14:editId="0248A31F">
            <wp:extent cx="5228678" cy="18161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533" t="22797" r="14635" b="33442"/>
                    <a:stretch/>
                  </pic:blipFill>
                  <pic:spPr bwMode="auto">
                    <a:xfrm>
                      <a:off x="0" y="0"/>
                      <a:ext cx="5250454" cy="1823664"/>
                    </a:xfrm>
                    <a:prstGeom prst="rect">
                      <a:avLst/>
                    </a:prstGeom>
                    <a:ln>
                      <a:noFill/>
                    </a:ln>
                    <a:extLst>
                      <a:ext uri="{53640926-AAD7-44D8-BBD7-CCE9431645EC}">
                        <a14:shadowObscured xmlns:a14="http://schemas.microsoft.com/office/drawing/2010/main"/>
                      </a:ext>
                    </a:extLst>
                  </pic:spPr>
                </pic:pic>
              </a:graphicData>
            </a:graphic>
          </wp:inline>
        </w:drawing>
      </w:r>
    </w:p>
    <w:p w14:paraId="30DE8165" w14:textId="7B17AB9C" w:rsidR="00A540DF" w:rsidRPr="00FF1E3D" w:rsidRDefault="00A540DF" w:rsidP="00A540DF">
      <w:pPr>
        <w:spacing w:line="276" w:lineRule="auto"/>
        <w:ind w:left="567"/>
        <w:jc w:val="both"/>
        <w:rPr>
          <w:rFonts w:asciiTheme="minorHAnsi" w:hAnsiTheme="minorHAnsi"/>
          <w:sz w:val="22"/>
          <w:szCs w:val="22"/>
        </w:rPr>
        <w:pPrChange w:id="45" w:author="ANDEAN" w:date="2016-08-16T14:39:00Z">
          <w:pPr>
            <w:spacing w:line="276" w:lineRule="auto"/>
            <w:jc w:val="center"/>
          </w:pPr>
        </w:pPrChange>
      </w:pPr>
      <w:ins w:id="46" w:author="ANDEAN" w:date="2016-08-16T14:38:00Z">
        <w:r>
          <w:rPr>
            <w:rFonts w:asciiTheme="minorHAnsi" w:hAnsiTheme="minorHAnsi"/>
            <w:sz w:val="22"/>
            <w:szCs w:val="22"/>
          </w:rPr>
          <w:t xml:space="preserve">Dentro de esta </w:t>
        </w:r>
      </w:ins>
      <w:ins w:id="47" w:author="ANDEAN" w:date="2016-08-16T14:39:00Z">
        <w:r>
          <w:rPr>
            <w:rFonts w:asciiTheme="minorHAnsi" w:hAnsiTheme="minorHAnsi"/>
            <w:sz w:val="22"/>
            <w:szCs w:val="22"/>
          </w:rPr>
          <w:t>opción,</w:t>
        </w:r>
      </w:ins>
      <w:ins w:id="48" w:author="ANDEAN" w:date="2016-08-16T14:38:00Z">
        <w:r>
          <w:rPr>
            <w:rFonts w:asciiTheme="minorHAnsi" w:hAnsiTheme="minorHAnsi"/>
            <w:sz w:val="22"/>
            <w:szCs w:val="22"/>
          </w:rPr>
          <w:t xml:space="preserve"> para la </w:t>
        </w:r>
      </w:ins>
      <w:ins w:id="49" w:author="ANDEAN" w:date="2016-08-16T14:39:00Z">
        <w:r>
          <w:rPr>
            <w:rFonts w:asciiTheme="minorHAnsi" w:hAnsiTheme="minorHAnsi"/>
            <w:sz w:val="22"/>
            <w:szCs w:val="22"/>
          </w:rPr>
          <w:t>creación</w:t>
        </w:r>
      </w:ins>
      <w:ins w:id="50" w:author="ANDEAN" w:date="2016-08-16T14:38:00Z">
        <w:r>
          <w:rPr>
            <w:rFonts w:asciiTheme="minorHAnsi" w:hAnsiTheme="minorHAnsi"/>
            <w:sz w:val="22"/>
            <w:szCs w:val="22"/>
          </w:rPr>
          <w:t xml:space="preserve"> </w:t>
        </w:r>
      </w:ins>
      <w:ins w:id="51" w:author="ANDEAN" w:date="2016-08-16T14:39:00Z">
        <w:r>
          <w:rPr>
            <w:rFonts w:asciiTheme="minorHAnsi" w:hAnsiTheme="minorHAnsi"/>
            <w:sz w:val="22"/>
            <w:szCs w:val="22"/>
          </w:rPr>
          <w:t>de</w:t>
        </w:r>
      </w:ins>
      <w:ins w:id="52" w:author="ANDEAN" w:date="2016-08-16T14:38:00Z">
        <w:r>
          <w:rPr>
            <w:rFonts w:asciiTheme="minorHAnsi" w:hAnsiTheme="minorHAnsi"/>
            <w:sz w:val="22"/>
            <w:szCs w:val="22"/>
          </w:rPr>
          <w:t xml:space="preserve"> nuevos contratos el sistema creará </w:t>
        </w:r>
      </w:ins>
      <w:ins w:id="53" w:author="ANDEAN" w:date="2016-08-16T14:39:00Z">
        <w:r>
          <w:rPr>
            <w:rFonts w:asciiTheme="minorHAnsi" w:hAnsiTheme="minorHAnsi"/>
            <w:sz w:val="22"/>
            <w:szCs w:val="22"/>
          </w:rPr>
          <w:t>automáticamente</w:t>
        </w:r>
      </w:ins>
      <w:ins w:id="54" w:author="ANDEAN" w:date="2016-08-16T14:38:00Z">
        <w:r>
          <w:rPr>
            <w:rFonts w:asciiTheme="minorHAnsi" w:hAnsiTheme="minorHAnsi"/>
            <w:sz w:val="22"/>
            <w:szCs w:val="22"/>
          </w:rPr>
          <w:t xml:space="preserve"> </w:t>
        </w:r>
      </w:ins>
      <w:ins w:id="55" w:author="ANDEAN" w:date="2016-08-16T14:39:00Z">
        <w:r>
          <w:rPr>
            <w:rFonts w:asciiTheme="minorHAnsi" w:hAnsiTheme="minorHAnsi"/>
            <w:sz w:val="22"/>
            <w:szCs w:val="22"/>
          </w:rPr>
          <w:t>la tabla de reglas de validación</w:t>
        </w:r>
      </w:ins>
    </w:p>
    <w:p w14:paraId="00228787" w14:textId="77777777" w:rsidR="003B23DF" w:rsidRPr="00FF1E3D" w:rsidRDefault="003B23DF" w:rsidP="00FF1E3D">
      <w:pPr>
        <w:spacing w:line="276" w:lineRule="auto"/>
        <w:rPr>
          <w:rFonts w:asciiTheme="minorHAnsi" w:hAnsiTheme="minorHAnsi"/>
          <w:sz w:val="22"/>
          <w:szCs w:val="22"/>
        </w:rPr>
      </w:pPr>
    </w:p>
    <w:p w14:paraId="47B5EFB4" w14:textId="77777777" w:rsidR="00196502" w:rsidRPr="00FF1E3D" w:rsidRDefault="00196502" w:rsidP="00FF1E3D">
      <w:pPr>
        <w:spacing w:line="276" w:lineRule="auto"/>
        <w:rPr>
          <w:rFonts w:asciiTheme="minorHAnsi" w:hAnsiTheme="minorHAnsi"/>
          <w:sz w:val="22"/>
          <w:szCs w:val="22"/>
        </w:rPr>
      </w:pPr>
    </w:p>
    <w:p w14:paraId="29B9A5EF" w14:textId="3E0EFFF4" w:rsidR="00196502" w:rsidRPr="00FF1E3D" w:rsidRDefault="00196502" w:rsidP="008B30DC">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FF1E3D">
        <w:rPr>
          <w:rFonts w:asciiTheme="minorHAnsi" w:hAnsiTheme="minorHAnsi"/>
          <w:color w:val="1C1C1C"/>
          <w:sz w:val="22"/>
          <w:szCs w:val="22"/>
        </w:rPr>
        <w:t>Pestaña de C</w:t>
      </w:r>
      <w:ins w:id="56" w:author="José Cámara del Carpio" w:date="2016-06-20T15:43:00Z">
        <w:r w:rsidR="00B45D43">
          <w:rPr>
            <w:rFonts w:asciiTheme="minorHAnsi" w:hAnsiTheme="minorHAnsi"/>
            <w:color w:val="1C1C1C"/>
            <w:sz w:val="22"/>
            <w:szCs w:val="22"/>
          </w:rPr>
          <w:t>S</w:t>
        </w:r>
      </w:ins>
      <w:r w:rsidRPr="00FF1E3D">
        <w:rPr>
          <w:rFonts w:asciiTheme="minorHAnsi" w:hAnsiTheme="minorHAnsi"/>
          <w:color w:val="1C1C1C"/>
          <w:sz w:val="22"/>
          <w:szCs w:val="22"/>
        </w:rPr>
        <w:t>V</w:t>
      </w:r>
      <w:del w:id="57" w:author="José Cámara del Carpio" w:date="2016-06-20T15:43:00Z">
        <w:r w:rsidRPr="00FF1E3D" w:rsidDel="00B45D43">
          <w:rPr>
            <w:rFonts w:asciiTheme="minorHAnsi" w:hAnsiTheme="minorHAnsi"/>
            <w:color w:val="1C1C1C"/>
            <w:sz w:val="22"/>
            <w:szCs w:val="22"/>
          </w:rPr>
          <w:delText>S</w:delText>
        </w:r>
      </w:del>
      <w:r w:rsidRPr="00FF1E3D">
        <w:rPr>
          <w:rFonts w:asciiTheme="minorHAnsi" w:hAnsiTheme="minorHAnsi"/>
          <w:color w:val="1C1C1C"/>
          <w:sz w:val="22"/>
          <w:szCs w:val="22"/>
        </w:rPr>
        <w:t>-SIS.</w:t>
      </w:r>
    </w:p>
    <w:p w14:paraId="521F8602" w14:textId="62555546" w:rsidR="00196502" w:rsidRPr="00FF1E3D" w:rsidRDefault="00196502" w:rsidP="00FF1E3D">
      <w:pPr>
        <w:pStyle w:val="Prrafodelista"/>
        <w:spacing w:line="276" w:lineRule="auto"/>
        <w:ind w:left="567"/>
        <w:jc w:val="both"/>
        <w:rPr>
          <w:rFonts w:asciiTheme="minorHAnsi" w:hAnsiTheme="minorHAnsi"/>
          <w:sz w:val="22"/>
          <w:szCs w:val="22"/>
        </w:rPr>
      </w:pPr>
      <w:r w:rsidRPr="00FF1E3D">
        <w:rPr>
          <w:rFonts w:asciiTheme="minorHAnsi" w:hAnsiTheme="minorHAnsi"/>
          <w:sz w:val="22"/>
          <w:szCs w:val="22"/>
        </w:rPr>
        <w:t>Formulario para el registro, actualización y consulta de l</w:t>
      </w:r>
      <w:ins w:id="58" w:author="José Cámara del Carpio" w:date="2016-06-20T15:44:00Z">
        <w:r w:rsidR="00B45D43">
          <w:rPr>
            <w:rFonts w:asciiTheme="minorHAnsi" w:hAnsiTheme="minorHAnsi"/>
            <w:sz w:val="22"/>
            <w:szCs w:val="22"/>
          </w:rPr>
          <w:t>a</w:t>
        </w:r>
      </w:ins>
      <w:del w:id="59" w:author="José Cámara del Carpio" w:date="2016-06-20T15:44:00Z">
        <w:r w:rsidRPr="00FF1E3D" w:rsidDel="00B45D43">
          <w:rPr>
            <w:rFonts w:asciiTheme="minorHAnsi" w:hAnsiTheme="minorHAnsi"/>
            <w:sz w:val="22"/>
            <w:szCs w:val="22"/>
          </w:rPr>
          <w:delText>o</w:delText>
        </w:r>
      </w:del>
      <w:r w:rsidRPr="00FF1E3D">
        <w:rPr>
          <w:rFonts w:asciiTheme="minorHAnsi" w:hAnsiTheme="minorHAnsi"/>
          <w:sz w:val="22"/>
          <w:szCs w:val="22"/>
        </w:rPr>
        <w:t>s C</w:t>
      </w:r>
      <w:ins w:id="60" w:author="José Cámara del Carpio" w:date="2016-06-20T15:43:00Z">
        <w:r w:rsidR="00B45D43">
          <w:rPr>
            <w:rFonts w:asciiTheme="minorHAnsi" w:hAnsiTheme="minorHAnsi"/>
            <w:sz w:val="22"/>
            <w:szCs w:val="22"/>
          </w:rPr>
          <w:t>S</w:t>
        </w:r>
      </w:ins>
      <w:r w:rsidRPr="00FF1E3D">
        <w:rPr>
          <w:rFonts w:asciiTheme="minorHAnsi" w:hAnsiTheme="minorHAnsi"/>
          <w:sz w:val="22"/>
          <w:szCs w:val="22"/>
        </w:rPr>
        <w:t>V</w:t>
      </w:r>
      <w:del w:id="61" w:author="José Cámara del Carpio" w:date="2016-06-20T15:43:00Z">
        <w:r w:rsidRPr="00FF1E3D" w:rsidDel="00B45D43">
          <w:rPr>
            <w:rFonts w:asciiTheme="minorHAnsi" w:hAnsiTheme="minorHAnsi"/>
            <w:sz w:val="22"/>
            <w:szCs w:val="22"/>
          </w:rPr>
          <w:delText>S</w:delText>
        </w:r>
      </w:del>
      <w:r w:rsidRPr="00FF1E3D">
        <w:rPr>
          <w:rFonts w:asciiTheme="minorHAnsi" w:hAnsiTheme="minorHAnsi"/>
          <w:sz w:val="22"/>
          <w:szCs w:val="22"/>
        </w:rPr>
        <w:t xml:space="preserve"> del módulo SIS para el contrato seleccionado</w:t>
      </w:r>
      <w:ins w:id="62" w:author="José Cámara del Carpio" w:date="2016-06-21T09:11:00Z">
        <w:r w:rsidR="008F5B11">
          <w:rPr>
            <w:rFonts w:asciiTheme="minorHAnsi" w:hAnsiTheme="minorHAnsi"/>
            <w:sz w:val="22"/>
            <w:szCs w:val="22"/>
          </w:rPr>
          <w:t>; por cada contrato SIS que se crea, debe existir un detalle de las CSV integrantes del contrato</w:t>
        </w:r>
      </w:ins>
      <w:r w:rsidRPr="00FF1E3D">
        <w:rPr>
          <w:rFonts w:asciiTheme="minorHAnsi" w:hAnsiTheme="minorHAnsi"/>
          <w:sz w:val="22"/>
          <w:szCs w:val="22"/>
        </w:rPr>
        <w:t>.</w:t>
      </w:r>
    </w:p>
    <w:p w14:paraId="1E64DFCF" w14:textId="77777777" w:rsidR="00196502" w:rsidRPr="00FF1E3D" w:rsidRDefault="00196502" w:rsidP="00FF1E3D">
      <w:pPr>
        <w:pStyle w:val="Prrafodelista"/>
        <w:spacing w:line="276" w:lineRule="auto"/>
        <w:ind w:left="567"/>
        <w:jc w:val="both"/>
        <w:rPr>
          <w:rFonts w:asciiTheme="minorHAnsi" w:hAnsiTheme="minorHAnsi"/>
          <w:sz w:val="22"/>
          <w:szCs w:val="22"/>
        </w:rPr>
      </w:pPr>
      <w:r w:rsidRPr="00FF1E3D">
        <w:rPr>
          <w:rFonts w:asciiTheme="minorHAnsi" w:hAnsiTheme="minorHAnsi"/>
          <w:sz w:val="22"/>
          <w:szCs w:val="22"/>
        </w:rPr>
        <w:t>Se debe ingresar y/o seleccionar todos los campos marcados (*).</w:t>
      </w:r>
    </w:p>
    <w:p w14:paraId="1EEABCF3" w14:textId="1C5A2568" w:rsidR="00196502" w:rsidRPr="00FF1E3D" w:rsidRDefault="00196502" w:rsidP="00FF1E3D">
      <w:pPr>
        <w:pStyle w:val="Prrafodelista"/>
        <w:spacing w:line="276" w:lineRule="auto"/>
        <w:ind w:left="567"/>
        <w:jc w:val="both"/>
        <w:rPr>
          <w:rFonts w:asciiTheme="minorHAnsi" w:hAnsiTheme="minorHAnsi"/>
          <w:sz w:val="22"/>
          <w:szCs w:val="22"/>
        </w:rPr>
      </w:pPr>
      <w:r w:rsidRPr="00FF1E3D">
        <w:rPr>
          <w:rFonts w:asciiTheme="minorHAnsi" w:hAnsiTheme="minorHAnsi"/>
          <w:sz w:val="22"/>
          <w:szCs w:val="22"/>
        </w:rPr>
        <w:t>Cuenta con una grilla donde se visualizan l</w:t>
      </w:r>
      <w:ins w:id="63" w:author="José Cámara del Carpio" w:date="2016-06-20T15:45:00Z">
        <w:r w:rsidR="00B45D43">
          <w:rPr>
            <w:rFonts w:asciiTheme="minorHAnsi" w:hAnsiTheme="minorHAnsi"/>
            <w:sz w:val="22"/>
            <w:szCs w:val="22"/>
          </w:rPr>
          <w:t>a</w:t>
        </w:r>
      </w:ins>
      <w:del w:id="64" w:author="José Cámara del Carpio" w:date="2016-06-20T15:45:00Z">
        <w:r w:rsidRPr="00FF1E3D" w:rsidDel="00B45D43">
          <w:rPr>
            <w:rFonts w:asciiTheme="minorHAnsi" w:hAnsiTheme="minorHAnsi"/>
            <w:sz w:val="22"/>
            <w:szCs w:val="22"/>
          </w:rPr>
          <w:delText>o</w:delText>
        </w:r>
      </w:del>
      <w:r w:rsidRPr="00FF1E3D">
        <w:rPr>
          <w:rFonts w:asciiTheme="minorHAnsi" w:hAnsiTheme="minorHAnsi"/>
          <w:sz w:val="22"/>
          <w:szCs w:val="22"/>
        </w:rPr>
        <w:t>s C</w:t>
      </w:r>
      <w:ins w:id="65" w:author="José Cámara del Carpio" w:date="2016-06-20T15:44:00Z">
        <w:r w:rsidR="00B45D43">
          <w:rPr>
            <w:rFonts w:asciiTheme="minorHAnsi" w:hAnsiTheme="minorHAnsi"/>
            <w:sz w:val="22"/>
            <w:szCs w:val="22"/>
          </w:rPr>
          <w:t>S</w:t>
        </w:r>
      </w:ins>
      <w:r w:rsidRPr="00FF1E3D">
        <w:rPr>
          <w:rFonts w:asciiTheme="minorHAnsi" w:hAnsiTheme="minorHAnsi"/>
          <w:sz w:val="22"/>
          <w:szCs w:val="22"/>
        </w:rPr>
        <w:t>V</w:t>
      </w:r>
      <w:del w:id="66" w:author="José Cámara del Carpio" w:date="2016-06-20T15:44:00Z">
        <w:r w:rsidRPr="00FF1E3D" w:rsidDel="00B45D43">
          <w:rPr>
            <w:rFonts w:asciiTheme="minorHAnsi" w:hAnsiTheme="minorHAnsi"/>
            <w:sz w:val="22"/>
            <w:szCs w:val="22"/>
          </w:rPr>
          <w:delText>S</w:delText>
        </w:r>
      </w:del>
      <w:r w:rsidRPr="00FF1E3D">
        <w:rPr>
          <w:rFonts w:asciiTheme="minorHAnsi" w:hAnsiTheme="minorHAnsi"/>
          <w:sz w:val="22"/>
          <w:szCs w:val="22"/>
        </w:rPr>
        <w:t xml:space="preserve"> existentes, l</w:t>
      </w:r>
      <w:ins w:id="67" w:author="José Cámara del Carpio" w:date="2016-06-20T15:45:00Z">
        <w:r w:rsidR="00B45D43">
          <w:rPr>
            <w:rFonts w:asciiTheme="minorHAnsi" w:hAnsiTheme="minorHAnsi"/>
            <w:sz w:val="22"/>
            <w:szCs w:val="22"/>
          </w:rPr>
          <w:t>a</w:t>
        </w:r>
      </w:ins>
      <w:del w:id="68" w:author="José Cámara del Carpio" w:date="2016-06-20T15:45:00Z">
        <w:r w:rsidRPr="00FF1E3D" w:rsidDel="00B45D43">
          <w:rPr>
            <w:rFonts w:asciiTheme="minorHAnsi" w:hAnsiTheme="minorHAnsi"/>
            <w:sz w:val="22"/>
            <w:szCs w:val="22"/>
          </w:rPr>
          <w:delText>o</w:delText>
        </w:r>
      </w:del>
      <w:r w:rsidRPr="00FF1E3D">
        <w:rPr>
          <w:rFonts w:asciiTheme="minorHAnsi" w:hAnsiTheme="minorHAnsi"/>
          <w:sz w:val="22"/>
          <w:szCs w:val="22"/>
        </w:rPr>
        <w:t>s cuales pueden ser editad</w:t>
      </w:r>
      <w:ins w:id="69" w:author="José Cámara del Carpio" w:date="2016-06-20T15:45:00Z">
        <w:r w:rsidR="00B45D43">
          <w:rPr>
            <w:rFonts w:asciiTheme="minorHAnsi" w:hAnsiTheme="minorHAnsi"/>
            <w:sz w:val="22"/>
            <w:szCs w:val="22"/>
          </w:rPr>
          <w:t>a</w:t>
        </w:r>
      </w:ins>
      <w:del w:id="70" w:author="José Cámara del Carpio" w:date="2016-06-20T15:45:00Z">
        <w:r w:rsidRPr="00FF1E3D" w:rsidDel="00B45D43">
          <w:rPr>
            <w:rFonts w:asciiTheme="minorHAnsi" w:hAnsiTheme="minorHAnsi"/>
            <w:sz w:val="22"/>
            <w:szCs w:val="22"/>
          </w:rPr>
          <w:delText>o</w:delText>
        </w:r>
      </w:del>
      <w:r w:rsidRPr="00FF1E3D">
        <w:rPr>
          <w:rFonts w:asciiTheme="minorHAnsi" w:hAnsiTheme="minorHAnsi"/>
          <w:sz w:val="22"/>
          <w:szCs w:val="22"/>
        </w:rPr>
        <w:t>s pulsando doble clic sobre la grilla.</w:t>
      </w:r>
    </w:p>
    <w:p w14:paraId="2E5F8B53" w14:textId="77777777" w:rsidR="00196502" w:rsidRPr="00FF1E3D" w:rsidRDefault="00196502" w:rsidP="00FF1E3D">
      <w:pPr>
        <w:pStyle w:val="Prrafodelista"/>
        <w:spacing w:line="276" w:lineRule="auto"/>
        <w:ind w:left="567"/>
        <w:jc w:val="both"/>
        <w:rPr>
          <w:rFonts w:asciiTheme="minorHAnsi" w:hAnsiTheme="minorHAnsi"/>
          <w:sz w:val="22"/>
          <w:szCs w:val="22"/>
        </w:rPr>
      </w:pPr>
      <w:commentRangeStart w:id="71"/>
      <w:r w:rsidRPr="00FF1E3D">
        <w:rPr>
          <w:rFonts w:asciiTheme="minorHAnsi" w:hAnsiTheme="minorHAnsi"/>
          <w:sz w:val="22"/>
          <w:szCs w:val="22"/>
        </w:rPr>
        <w:t>Los botones de control permitirán guardar o descartar los cambios realizados.</w:t>
      </w:r>
      <w:commentRangeEnd w:id="71"/>
      <w:r w:rsidR="00B45D43">
        <w:rPr>
          <w:rStyle w:val="Refdecomentario"/>
        </w:rPr>
        <w:commentReference w:id="71"/>
      </w:r>
    </w:p>
    <w:p w14:paraId="2270A8D9" w14:textId="77777777" w:rsidR="00196502" w:rsidRPr="00FF1E3D" w:rsidRDefault="00196502" w:rsidP="00FF1E3D">
      <w:pPr>
        <w:spacing w:line="276" w:lineRule="auto"/>
        <w:rPr>
          <w:rFonts w:asciiTheme="minorHAnsi" w:hAnsiTheme="minorHAnsi"/>
          <w:sz w:val="22"/>
          <w:szCs w:val="22"/>
        </w:rPr>
      </w:pPr>
      <w:r w:rsidRPr="00FF1E3D">
        <w:rPr>
          <w:rFonts w:asciiTheme="minorHAnsi" w:hAnsiTheme="minorHAnsi"/>
          <w:sz w:val="22"/>
          <w:szCs w:val="22"/>
        </w:rPr>
        <w:br w:type="page"/>
      </w:r>
    </w:p>
    <w:p w14:paraId="570A616D" w14:textId="77777777" w:rsidR="00196502" w:rsidRPr="00FF1E3D" w:rsidRDefault="00F90589" w:rsidP="00FF1E3D">
      <w:pPr>
        <w:spacing w:line="276" w:lineRule="auto"/>
        <w:jc w:val="center"/>
        <w:rPr>
          <w:rFonts w:asciiTheme="minorHAnsi" w:hAnsiTheme="minorHAnsi"/>
          <w:sz w:val="22"/>
          <w:szCs w:val="22"/>
        </w:rPr>
      </w:pPr>
      <w:r w:rsidRPr="00FF1E3D">
        <w:rPr>
          <w:noProof/>
          <w:sz w:val="22"/>
          <w:szCs w:val="22"/>
          <w:lang w:val="es-ES" w:eastAsia="es-ES"/>
        </w:rPr>
        <w:lastRenderedPageBreak/>
        <w:drawing>
          <wp:inline distT="0" distB="0" distL="0" distR="0" wp14:anchorId="37A6986E" wp14:editId="0D328856">
            <wp:extent cx="5428040" cy="1473200"/>
            <wp:effectExtent l="0" t="0" r="127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47" t="22797" r="14521" b="43009"/>
                    <a:stretch/>
                  </pic:blipFill>
                  <pic:spPr bwMode="auto">
                    <a:xfrm>
                      <a:off x="0" y="0"/>
                      <a:ext cx="5440844" cy="1476675"/>
                    </a:xfrm>
                    <a:prstGeom prst="rect">
                      <a:avLst/>
                    </a:prstGeom>
                    <a:ln>
                      <a:noFill/>
                    </a:ln>
                    <a:extLst>
                      <a:ext uri="{53640926-AAD7-44D8-BBD7-CCE9431645EC}">
                        <a14:shadowObscured xmlns:a14="http://schemas.microsoft.com/office/drawing/2010/main"/>
                      </a:ext>
                    </a:extLst>
                  </pic:spPr>
                </pic:pic>
              </a:graphicData>
            </a:graphic>
          </wp:inline>
        </w:drawing>
      </w:r>
    </w:p>
    <w:p w14:paraId="44486F36" w14:textId="77777777" w:rsidR="003B23DF" w:rsidRDefault="003B23DF" w:rsidP="00FF1E3D">
      <w:pPr>
        <w:spacing w:line="276" w:lineRule="auto"/>
        <w:rPr>
          <w:rFonts w:ascii="Franklin Gothic Book" w:eastAsia="Times New Roman" w:hAnsi="Franklin Gothic Book"/>
          <w:b/>
          <w:color w:val="1C1C1C"/>
          <w:spacing w:val="5"/>
          <w:kern w:val="28"/>
          <w:sz w:val="32"/>
          <w:szCs w:val="48"/>
        </w:rPr>
      </w:pPr>
    </w:p>
    <w:p w14:paraId="29DF3193" w14:textId="77777777" w:rsidR="002724CE" w:rsidRPr="008B30DC" w:rsidRDefault="00D021A9" w:rsidP="008B30DC">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sidRPr="008B30DC">
        <w:rPr>
          <w:rFonts w:asciiTheme="minorHAnsi" w:hAnsiTheme="minorHAnsi"/>
          <w:color w:val="1C1C1C"/>
          <w:sz w:val="24"/>
          <w:u w:val="single"/>
        </w:rPr>
        <w:t>Usuarios</w:t>
      </w:r>
    </w:p>
    <w:p w14:paraId="727DAEC3" w14:textId="77777777" w:rsidR="00C323C3" w:rsidRPr="00FF1E3D" w:rsidRDefault="00C323C3" w:rsidP="00FF1E3D">
      <w:pPr>
        <w:spacing w:line="276" w:lineRule="auto"/>
        <w:jc w:val="both"/>
        <w:rPr>
          <w:rFonts w:ascii="Calibri" w:hAnsi="Calibri"/>
          <w:sz w:val="22"/>
          <w:szCs w:val="22"/>
        </w:rPr>
      </w:pPr>
      <w:r w:rsidRPr="00FF1E3D">
        <w:rPr>
          <w:rFonts w:ascii="Calibri" w:hAnsi="Calibri"/>
          <w:sz w:val="22"/>
          <w:szCs w:val="22"/>
        </w:rPr>
        <w:t>Esta opción cuenta con 02 pestañas las cuales agrupan la información de los usuarios y los accesos asignados.</w:t>
      </w:r>
    </w:p>
    <w:p w14:paraId="5AA6714A" w14:textId="77777777" w:rsidR="00C323C3" w:rsidRDefault="00C323C3" w:rsidP="009E0726">
      <w:pPr>
        <w:spacing w:line="276" w:lineRule="auto"/>
        <w:rPr>
          <w:rFonts w:ascii="Calibri" w:hAnsi="Calibri"/>
          <w:sz w:val="22"/>
          <w:szCs w:val="22"/>
        </w:rPr>
      </w:pPr>
      <w:r w:rsidRPr="00FF1E3D">
        <w:rPr>
          <w:rFonts w:ascii="Calibri" w:hAnsi="Calibri"/>
          <w:sz w:val="22"/>
          <w:szCs w:val="22"/>
        </w:rPr>
        <w:t>Los usuarios del sistema están integrados con el Active Directory (AD) de Windows.</w:t>
      </w:r>
    </w:p>
    <w:p w14:paraId="3E5506DD" w14:textId="77777777" w:rsidR="00AF0B4D" w:rsidRDefault="00AF0B4D" w:rsidP="009E0726">
      <w:pPr>
        <w:spacing w:line="276" w:lineRule="auto"/>
        <w:rPr>
          <w:rFonts w:ascii="Calibri" w:hAnsi="Calibri"/>
          <w:sz w:val="22"/>
          <w:szCs w:val="22"/>
        </w:rPr>
      </w:pPr>
    </w:p>
    <w:p w14:paraId="5EF52419" w14:textId="77777777" w:rsidR="00AF0B4D" w:rsidRPr="00FF1E3D" w:rsidRDefault="00AF0B4D" w:rsidP="00AF0B4D">
      <w:pPr>
        <w:spacing w:line="276" w:lineRule="auto"/>
        <w:jc w:val="center"/>
        <w:rPr>
          <w:rFonts w:ascii="Calibri" w:hAnsi="Calibri"/>
          <w:sz w:val="22"/>
          <w:szCs w:val="22"/>
        </w:rPr>
      </w:pPr>
      <w:r>
        <w:rPr>
          <w:noProof/>
          <w:lang w:val="es-ES" w:eastAsia="es-ES"/>
        </w:rPr>
        <w:drawing>
          <wp:inline distT="0" distB="0" distL="0" distR="0" wp14:anchorId="66A50396" wp14:editId="6387821C">
            <wp:extent cx="5350576" cy="1089965"/>
            <wp:effectExtent l="0" t="0" r="254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007" t="22263" r="16948" b="52490"/>
                    <a:stretch/>
                  </pic:blipFill>
                  <pic:spPr bwMode="auto">
                    <a:xfrm>
                      <a:off x="0" y="0"/>
                      <a:ext cx="5386770" cy="1097338"/>
                    </a:xfrm>
                    <a:prstGeom prst="rect">
                      <a:avLst/>
                    </a:prstGeom>
                    <a:ln>
                      <a:noFill/>
                    </a:ln>
                    <a:extLst>
                      <a:ext uri="{53640926-AAD7-44D8-BBD7-CCE9431645EC}">
                        <a14:shadowObscured xmlns:a14="http://schemas.microsoft.com/office/drawing/2010/main"/>
                      </a:ext>
                    </a:extLst>
                  </pic:spPr>
                </pic:pic>
              </a:graphicData>
            </a:graphic>
          </wp:inline>
        </w:drawing>
      </w:r>
    </w:p>
    <w:p w14:paraId="7D76CEC9" w14:textId="77777777" w:rsidR="00C323C3" w:rsidRPr="00FF1E3D" w:rsidRDefault="00C323C3" w:rsidP="009E0726">
      <w:pPr>
        <w:spacing w:line="276" w:lineRule="auto"/>
        <w:rPr>
          <w:rFonts w:ascii="Calibri" w:hAnsi="Calibri"/>
          <w:sz w:val="22"/>
          <w:szCs w:val="22"/>
        </w:rPr>
      </w:pPr>
    </w:p>
    <w:p w14:paraId="51E7F0F3" w14:textId="77777777" w:rsidR="00C323C3" w:rsidRPr="008B30DC" w:rsidRDefault="00C323C3" w:rsidP="008B30DC">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8B30DC">
        <w:rPr>
          <w:rFonts w:asciiTheme="minorHAnsi" w:hAnsiTheme="minorHAnsi"/>
          <w:color w:val="1C1C1C"/>
          <w:sz w:val="22"/>
          <w:szCs w:val="22"/>
        </w:rPr>
        <w:t>Pestaña de Usuarios.</w:t>
      </w:r>
    </w:p>
    <w:p w14:paraId="4A1384E6" w14:textId="77777777" w:rsidR="00225B82" w:rsidRPr="00FF1E3D" w:rsidRDefault="00C323C3" w:rsidP="00362198">
      <w:pPr>
        <w:pStyle w:val="Prrafodelista"/>
        <w:spacing w:line="276" w:lineRule="auto"/>
        <w:ind w:left="567"/>
        <w:jc w:val="both"/>
        <w:rPr>
          <w:rFonts w:asciiTheme="minorHAnsi" w:hAnsiTheme="minorHAnsi"/>
          <w:sz w:val="22"/>
          <w:szCs w:val="22"/>
        </w:rPr>
      </w:pPr>
      <w:r w:rsidRPr="00FF1E3D">
        <w:rPr>
          <w:rFonts w:asciiTheme="minorHAnsi" w:hAnsiTheme="minorHAnsi"/>
          <w:sz w:val="22"/>
          <w:szCs w:val="22"/>
        </w:rPr>
        <w:t xml:space="preserve">Este formulario permite seleccionar </w:t>
      </w:r>
      <w:r w:rsidR="00225B82" w:rsidRPr="00FF1E3D">
        <w:rPr>
          <w:rFonts w:asciiTheme="minorHAnsi" w:hAnsiTheme="minorHAnsi"/>
          <w:sz w:val="22"/>
          <w:szCs w:val="22"/>
        </w:rPr>
        <w:t xml:space="preserve">los usuarios del AD </w:t>
      </w:r>
      <w:r w:rsidR="00A4082D" w:rsidRPr="00FF1E3D">
        <w:rPr>
          <w:rFonts w:asciiTheme="minorHAnsi" w:hAnsiTheme="minorHAnsi"/>
          <w:sz w:val="22"/>
          <w:szCs w:val="22"/>
        </w:rPr>
        <w:t xml:space="preserve">para </w:t>
      </w:r>
      <w:r w:rsidR="00225B82" w:rsidRPr="00FF1E3D">
        <w:rPr>
          <w:rFonts w:asciiTheme="minorHAnsi" w:hAnsiTheme="minorHAnsi"/>
          <w:sz w:val="22"/>
          <w:szCs w:val="22"/>
        </w:rPr>
        <w:t>brindarle sus accesos.</w:t>
      </w:r>
    </w:p>
    <w:p w14:paraId="69DE5799" w14:textId="77777777" w:rsidR="00225B82" w:rsidRPr="00FF1E3D" w:rsidRDefault="00225B82" w:rsidP="00362198">
      <w:pPr>
        <w:pStyle w:val="Prrafodelista"/>
        <w:spacing w:line="276" w:lineRule="auto"/>
        <w:ind w:left="567"/>
        <w:jc w:val="both"/>
        <w:rPr>
          <w:rFonts w:asciiTheme="minorHAnsi" w:hAnsiTheme="minorHAnsi"/>
          <w:sz w:val="22"/>
          <w:szCs w:val="22"/>
        </w:rPr>
      </w:pPr>
      <w:r w:rsidRPr="00FF1E3D">
        <w:rPr>
          <w:rFonts w:asciiTheme="minorHAnsi" w:hAnsiTheme="minorHAnsi"/>
          <w:sz w:val="22"/>
          <w:szCs w:val="22"/>
        </w:rPr>
        <w:t>Se ingresa el Username y el sistema busca el usuario y muestra sus datos personales, se le asigna un tipo de usuario para clasificarlos.</w:t>
      </w:r>
    </w:p>
    <w:p w14:paraId="11D385F1" w14:textId="77777777" w:rsidR="00F90589" w:rsidRPr="00FF1E3D" w:rsidRDefault="00F90589" w:rsidP="009E0726">
      <w:pPr>
        <w:pStyle w:val="Prrafodelista"/>
        <w:spacing w:line="276" w:lineRule="auto"/>
        <w:ind w:left="567"/>
        <w:jc w:val="both"/>
        <w:rPr>
          <w:rFonts w:asciiTheme="minorHAnsi" w:hAnsiTheme="minorHAnsi"/>
          <w:sz w:val="22"/>
          <w:szCs w:val="22"/>
        </w:rPr>
      </w:pPr>
    </w:p>
    <w:p w14:paraId="7AC61D9A" w14:textId="77777777" w:rsidR="00F90589" w:rsidRPr="00FF1E3D" w:rsidRDefault="00F90589" w:rsidP="00F90589">
      <w:pPr>
        <w:spacing w:line="276" w:lineRule="auto"/>
        <w:jc w:val="center"/>
        <w:rPr>
          <w:rFonts w:asciiTheme="minorHAnsi" w:hAnsiTheme="minorHAnsi"/>
          <w:sz w:val="22"/>
          <w:szCs w:val="22"/>
        </w:rPr>
      </w:pPr>
      <w:r w:rsidRPr="00FF1E3D">
        <w:rPr>
          <w:noProof/>
          <w:sz w:val="22"/>
          <w:szCs w:val="22"/>
          <w:lang w:val="es-ES" w:eastAsia="es-ES"/>
        </w:rPr>
        <w:drawing>
          <wp:inline distT="0" distB="0" distL="0" distR="0" wp14:anchorId="6097463C" wp14:editId="266E5260">
            <wp:extent cx="5186025" cy="260985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875" t="22593" r="14636" b="14308"/>
                    <a:stretch/>
                  </pic:blipFill>
                  <pic:spPr bwMode="auto">
                    <a:xfrm>
                      <a:off x="0" y="0"/>
                      <a:ext cx="5198804" cy="2616281"/>
                    </a:xfrm>
                    <a:prstGeom prst="rect">
                      <a:avLst/>
                    </a:prstGeom>
                    <a:ln>
                      <a:noFill/>
                    </a:ln>
                    <a:extLst>
                      <a:ext uri="{53640926-AAD7-44D8-BBD7-CCE9431645EC}">
                        <a14:shadowObscured xmlns:a14="http://schemas.microsoft.com/office/drawing/2010/main"/>
                      </a:ext>
                    </a:extLst>
                  </pic:spPr>
                </pic:pic>
              </a:graphicData>
            </a:graphic>
          </wp:inline>
        </w:drawing>
      </w:r>
    </w:p>
    <w:p w14:paraId="1D6A9FD9" w14:textId="77777777" w:rsidR="00F90589" w:rsidRPr="00FF1E3D" w:rsidRDefault="00F90589" w:rsidP="009E0726">
      <w:pPr>
        <w:pStyle w:val="Prrafodelista"/>
        <w:spacing w:line="276" w:lineRule="auto"/>
        <w:ind w:left="567"/>
        <w:jc w:val="both"/>
        <w:rPr>
          <w:rFonts w:asciiTheme="minorHAnsi" w:hAnsiTheme="minorHAnsi"/>
          <w:sz w:val="22"/>
          <w:szCs w:val="22"/>
        </w:rPr>
      </w:pPr>
    </w:p>
    <w:p w14:paraId="1E8307E6" w14:textId="7D3FAD19" w:rsidR="003F1AE4" w:rsidRDefault="006F362B" w:rsidP="00D021A9">
      <w:pPr>
        <w:rPr>
          <w:ins w:id="72" w:author="José Cámara del Carpio" w:date="2016-06-20T15:48:00Z"/>
          <w:sz w:val="22"/>
          <w:szCs w:val="22"/>
          <w:lang w:val="es-ES"/>
        </w:rPr>
      </w:pPr>
      <w:r w:rsidRPr="00FF1E3D">
        <w:rPr>
          <w:sz w:val="22"/>
          <w:szCs w:val="22"/>
          <w:lang w:val="es-ES"/>
        </w:rPr>
        <w:t xml:space="preserve"> </w:t>
      </w:r>
    </w:p>
    <w:p w14:paraId="0EE09CB5" w14:textId="77777777" w:rsidR="003F1AE4" w:rsidRDefault="003F1AE4">
      <w:pPr>
        <w:rPr>
          <w:ins w:id="73" w:author="José Cámara del Carpio" w:date="2016-06-20T15:48:00Z"/>
          <w:sz w:val="22"/>
          <w:szCs w:val="22"/>
          <w:lang w:val="es-ES"/>
        </w:rPr>
      </w:pPr>
      <w:ins w:id="74" w:author="José Cámara del Carpio" w:date="2016-06-20T15:48:00Z">
        <w:r>
          <w:rPr>
            <w:sz w:val="22"/>
            <w:szCs w:val="22"/>
            <w:lang w:val="es-ES"/>
          </w:rPr>
          <w:br w:type="page"/>
        </w:r>
      </w:ins>
    </w:p>
    <w:p w14:paraId="556E22F3" w14:textId="77777777" w:rsidR="00D021A9" w:rsidRPr="00FF1E3D" w:rsidRDefault="00D021A9" w:rsidP="00D021A9">
      <w:pPr>
        <w:rPr>
          <w:sz w:val="22"/>
          <w:szCs w:val="22"/>
          <w:lang w:val="es-ES"/>
        </w:rPr>
      </w:pPr>
    </w:p>
    <w:p w14:paraId="23D2C1A5" w14:textId="77777777" w:rsidR="00225B82" w:rsidRPr="008B30DC" w:rsidRDefault="00225B82" w:rsidP="008B30DC">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8B30DC">
        <w:rPr>
          <w:rFonts w:asciiTheme="minorHAnsi" w:hAnsiTheme="minorHAnsi"/>
          <w:color w:val="1C1C1C"/>
          <w:sz w:val="22"/>
          <w:szCs w:val="22"/>
        </w:rPr>
        <w:t>Pestaña de Accesos.</w:t>
      </w:r>
    </w:p>
    <w:p w14:paraId="675BAE88" w14:textId="77777777" w:rsidR="00225B82" w:rsidRPr="00FF1E3D" w:rsidRDefault="00225B82" w:rsidP="00225B82">
      <w:pPr>
        <w:pStyle w:val="Prrafodelista"/>
        <w:ind w:left="567"/>
        <w:jc w:val="both"/>
        <w:rPr>
          <w:rFonts w:asciiTheme="minorHAnsi" w:hAnsiTheme="minorHAnsi"/>
          <w:sz w:val="22"/>
          <w:szCs w:val="22"/>
        </w:rPr>
      </w:pPr>
      <w:r w:rsidRPr="00FF1E3D">
        <w:rPr>
          <w:rFonts w:asciiTheme="minorHAnsi" w:hAnsiTheme="minorHAnsi"/>
          <w:sz w:val="22"/>
          <w:szCs w:val="22"/>
        </w:rPr>
        <w:t>En esta pestaña se podrá seleccionar a un usuario y asignarle los accesos que desee dentro del sistema.</w:t>
      </w:r>
    </w:p>
    <w:p w14:paraId="43437E35" w14:textId="77777777" w:rsidR="00225B82" w:rsidRPr="00FF1E3D" w:rsidRDefault="00225B82" w:rsidP="00225B82">
      <w:pPr>
        <w:pStyle w:val="Prrafodelista"/>
        <w:ind w:left="567"/>
        <w:jc w:val="both"/>
        <w:rPr>
          <w:rFonts w:asciiTheme="minorHAnsi" w:hAnsiTheme="minorHAnsi"/>
          <w:sz w:val="22"/>
          <w:szCs w:val="22"/>
        </w:rPr>
      </w:pPr>
      <w:r w:rsidRPr="00FF1E3D">
        <w:rPr>
          <w:rFonts w:asciiTheme="minorHAnsi" w:hAnsiTheme="minorHAnsi"/>
          <w:sz w:val="22"/>
          <w:szCs w:val="22"/>
        </w:rPr>
        <w:t>Los botones de control permitirán guardar o descartar los cambios realizados.</w:t>
      </w:r>
    </w:p>
    <w:p w14:paraId="0F4D9930" w14:textId="77777777" w:rsidR="00F90589" w:rsidRPr="00FF1E3D" w:rsidRDefault="00F90589" w:rsidP="00225B82">
      <w:pPr>
        <w:pStyle w:val="Prrafodelista"/>
        <w:ind w:left="567"/>
        <w:jc w:val="both"/>
        <w:rPr>
          <w:rFonts w:asciiTheme="minorHAnsi" w:hAnsiTheme="minorHAnsi"/>
          <w:sz w:val="22"/>
          <w:szCs w:val="22"/>
        </w:rPr>
      </w:pPr>
    </w:p>
    <w:p w14:paraId="2EFA896D" w14:textId="77777777" w:rsidR="00F90589" w:rsidRPr="00FF1E3D" w:rsidRDefault="00F90589" w:rsidP="008B30DC">
      <w:pPr>
        <w:pStyle w:val="Prrafodelista"/>
        <w:ind w:left="0"/>
        <w:jc w:val="center"/>
        <w:rPr>
          <w:rFonts w:asciiTheme="minorHAnsi" w:hAnsiTheme="minorHAnsi"/>
          <w:sz w:val="22"/>
          <w:szCs w:val="22"/>
        </w:rPr>
      </w:pPr>
      <w:r w:rsidRPr="00FF1E3D">
        <w:rPr>
          <w:noProof/>
          <w:sz w:val="22"/>
          <w:szCs w:val="22"/>
          <w:lang w:val="es-ES" w:eastAsia="es-ES"/>
        </w:rPr>
        <w:drawing>
          <wp:inline distT="0" distB="0" distL="0" distR="0" wp14:anchorId="715AF9E6" wp14:editId="4A31E244">
            <wp:extent cx="5176210" cy="2090883"/>
            <wp:effectExtent l="0" t="0" r="5715"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762" t="9159" r="15551" b="40770"/>
                    <a:stretch/>
                  </pic:blipFill>
                  <pic:spPr bwMode="auto">
                    <a:xfrm>
                      <a:off x="0" y="0"/>
                      <a:ext cx="5192421" cy="2097431"/>
                    </a:xfrm>
                    <a:prstGeom prst="rect">
                      <a:avLst/>
                    </a:prstGeom>
                    <a:ln>
                      <a:noFill/>
                    </a:ln>
                    <a:extLst>
                      <a:ext uri="{53640926-AAD7-44D8-BBD7-CCE9431645EC}">
                        <a14:shadowObscured xmlns:a14="http://schemas.microsoft.com/office/drawing/2010/main"/>
                      </a:ext>
                    </a:extLst>
                  </pic:spPr>
                </pic:pic>
              </a:graphicData>
            </a:graphic>
          </wp:inline>
        </w:drawing>
      </w:r>
    </w:p>
    <w:p w14:paraId="5C76DCE8" w14:textId="77777777" w:rsidR="008B30DC" w:rsidRPr="008B30DC" w:rsidRDefault="008B30DC">
      <w:pPr>
        <w:rPr>
          <w:color w:val="1C1C1C"/>
          <w:sz w:val="22"/>
          <w:szCs w:val="22"/>
        </w:rPr>
      </w:pPr>
    </w:p>
    <w:p w14:paraId="5705A6F7" w14:textId="77777777" w:rsidR="006F362B" w:rsidRPr="008B30DC" w:rsidRDefault="00771F98" w:rsidP="008B30DC">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bookmarkStart w:id="75" w:name="OLE_LINK18"/>
      <w:bookmarkStart w:id="76" w:name="OLE_LINK19"/>
      <w:r w:rsidRPr="008B30DC">
        <w:rPr>
          <w:rFonts w:asciiTheme="minorHAnsi" w:hAnsiTheme="minorHAnsi"/>
          <w:color w:val="1C1C1C"/>
          <w:sz w:val="24"/>
          <w:u w:val="single"/>
        </w:rPr>
        <w:t>Tablas</w:t>
      </w:r>
    </w:p>
    <w:p w14:paraId="0EE34725" w14:textId="77777777" w:rsidR="00362198" w:rsidRDefault="002E6E23" w:rsidP="00362198">
      <w:pPr>
        <w:spacing w:line="276" w:lineRule="auto"/>
        <w:jc w:val="both"/>
        <w:rPr>
          <w:rFonts w:ascii="Calibri" w:hAnsi="Calibri"/>
          <w:sz w:val="22"/>
        </w:rPr>
      </w:pPr>
      <w:r w:rsidRPr="00362198">
        <w:rPr>
          <w:rFonts w:ascii="Calibri" w:hAnsi="Calibri"/>
          <w:sz w:val="22"/>
        </w:rPr>
        <w:t>Esta opción permite registrar y personalizar los diferentes conceptos utilizados por el sistema</w:t>
      </w:r>
      <w:r w:rsidR="00362198">
        <w:rPr>
          <w:rFonts w:ascii="Calibri" w:hAnsi="Calibri"/>
          <w:sz w:val="22"/>
        </w:rPr>
        <w:t>.</w:t>
      </w:r>
    </w:p>
    <w:bookmarkEnd w:id="75"/>
    <w:bookmarkEnd w:id="76"/>
    <w:p w14:paraId="402D221F" w14:textId="77777777" w:rsidR="00362198" w:rsidRDefault="00362198" w:rsidP="00362198">
      <w:pPr>
        <w:spacing w:line="276" w:lineRule="auto"/>
        <w:jc w:val="both"/>
        <w:rPr>
          <w:rFonts w:ascii="Calibri" w:hAnsi="Calibri"/>
          <w:sz w:val="22"/>
        </w:rPr>
      </w:pPr>
    </w:p>
    <w:p w14:paraId="1E82C446" w14:textId="77777777" w:rsidR="00362198" w:rsidRDefault="00AF0B4D" w:rsidP="00AF0B4D">
      <w:pPr>
        <w:spacing w:line="276" w:lineRule="auto"/>
        <w:jc w:val="center"/>
        <w:rPr>
          <w:rFonts w:ascii="Calibri" w:hAnsi="Calibri"/>
          <w:sz w:val="22"/>
        </w:rPr>
      </w:pPr>
      <w:r>
        <w:rPr>
          <w:noProof/>
          <w:lang w:val="es-ES" w:eastAsia="es-ES"/>
        </w:rPr>
        <w:drawing>
          <wp:inline distT="0" distB="0" distL="0" distR="0" wp14:anchorId="76C23253" wp14:editId="1311A260">
            <wp:extent cx="4940490" cy="976568"/>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274" t="21769" r="17323" b="53971"/>
                    <a:stretch/>
                  </pic:blipFill>
                  <pic:spPr bwMode="auto">
                    <a:xfrm>
                      <a:off x="0" y="0"/>
                      <a:ext cx="5002120" cy="988750"/>
                    </a:xfrm>
                    <a:prstGeom prst="rect">
                      <a:avLst/>
                    </a:prstGeom>
                    <a:ln>
                      <a:noFill/>
                    </a:ln>
                    <a:extLst>
                      <a:ext uri="{53640926-AAD7-44D8-BBD7-CCE9431645EC}">
                        <a14:shadowObscured xmlns:a14="http://schemas.microsoft.com/office/drawing/2010/main"/>
                      </a:ext>
                    </a:extLst>
                  </pic:spPr>
                </pic:pic>
              </a:graphicData>
            </a:graphic>
          </wp:inline>
        </w:drawing>
      </w:r>
    </w:p>
    <w:p w14:paraId="19B07013" w14:textId="77777777" w:rsidR="00362198" w:rsidRDefault="00362198" w:rsidP="00362198">
      <w:pPr>
        <w:spacing w:line="276" w:lineRule="auto"/>
        <w:jc w:val="both"/>
        <w:rPr>
          <w:rFonts w:ascii="Calibri" w:hAnsi="Calibri"/>
          <w:sz w:val="22"/>
        </w:rPr>
      </w:pPr>
    </w:p>
    <w:p w14:paraId="20C836B0" w14:textId="77777777" w:rsidR="00EB3DE9" w:rsidRDefault="00EB3DE9" w:rsidP="00362198">
      <w:pPr>
        <w:spacing w:line="276" w:lineRule="auto"/>
        <w:jc w:val="both"/>
        <w:rPr>
          <w:rFonts w:ascii="Calibri" w:hAnsi="Calibri"/>
          <w:sz w:val="22"/>
        </w:rPr>
      </w:pPr>
      <w:bookmarkStart w:id="77" w:name="OLE_LINK20"/>
      <w:bookmarkStart w:id="78" w:name="OLE_LINK21"/>
      <w:bookmarkStart w:id="79" w:name="OLE_LINK22"/>
      <w:r>
        <w:rPr>
          <w:rFonts w:ascii="Calibri" w:hAnsi="Calibri"/>
          <w:sz w:val="22"/>
        </w:rPr>
        <w:t>Esta pantalla permitirá,</w:t>
      </w:r>
      <w:r w:rsidR="002E6E23" w:rsidRPr="00362198">
        <w:rPr>
          <w:rFonts w:ascii="Calibri" w:hAnsi="Calibri"/>
          <w:sz w:val="22"/>
        </w:rPr>
        <w:t xml:space="preserve"> </w:t>
      </w:r>
      <w:r>
        <w:rPr>
          <w:rFonts w:ascii="Calibri" w:hAnsi="Calibri"/>
          <w:sz w:val="22"/>
        </w:rPr>
        <w:t>seleccionar el tipo de tabla lo cual mostrará los registros ingresado para este tipo de tabla en una grilla en la parte inferior de la pantalla.</w:t>
      </w:r>
    </w:p>
    <w:p w14:paraId="3BE6B0BD" w14:textId="77777777" w:rsidR="00EB3DE9" w:rsidRDefault="00EB3DE9" w:rsidP="00EB3DE9">
      <w:pPr>
        <w:spacing w:line="276" w:lineRule="auto"/>
        <w:jc w:val="both"/>
        <w:rPr>
          <w:rFonts w:ascii="Calibri" w:hAnsi="Calibri"/>
          <w:sz w:val="22"/>
        </w:rPr>
      </w:pPr>
      <w:r>
        <w:rPr>
          <w:rFonts w:ascii="Calibri" w:hAnsi="Calibri"/>
          <w:sz w:val="22"/>
        </w:rPr>
        <w:t>Para modificar un registro se debe seleccionar de l</w:t>
      </w:r>
      <w:r w:rsidRPr="00362198">
        <w:rPr>
          <w:rFonts w:ascii="Calibri" w:hAnsi="Calibri"/>
          <w:sz w:val="22"/>
        </w:rPr>
        <w:t xml:space="preserve">a grilla </w:t>
      </w:r>
      <w:r>
        <w:rPr>
          <w:rFonts w:ascii="Calibri" w:hAnsi="Calibri"/>
          <w:sz w:val="22"/>
        </w:rPr>
        <w:t>el registro a modificar dando doble clic, esto permitirá editar la información en los campos de la pantalla, dejándolo listos para ser modificados.</w:t>
      </w:r>
    </w:p>
    <w:p w14:paraId="1C172259" w14:textId="77777777" w:rsidR="00EB3DE9" w:rsidRDefault="00EB3DE9" w:rsidP="00362198">
      <w:pPr>
        <w:spacing w:line="276" w:lineRule="auto"/>
        <w:jc w:val="both"/>
        <w:rPr>
          <w:rFonts w:ascii="Calibri" w:hAnsi="Calibri"/>
          <w:sz w:val="22"/>
        </w:rPr>
      </w:pPr>
      <w:r>
        <w:rPr>
          <w:rFonts w:ascii="Calibri" w:hAnsi="Calibri"/>
          <w:sz w:val="22"/>
        </w:rPr>
        <w:t>Para crear un nuevo registro debe darse clic al botón Nuevo y se registraran todos los datos obligatorios (*). Para utilizar el registro se debe crear con estado Activo.</w:t>
      </w:r>
    </w:p>
    <w:p w14:paraId="3E8D6216" w14:textId="77777777" w:rsidR="002E6E23" w:rsidRPr="00362198" w:rsidRDefault="002E6E23" w:rsidP="00362198">
      <w:pPr>
        <w:spacing w:line="276" w:lineRule="auto"/>
        <w:jc w:val="both"/>
        <w:rPr>
          <w:rFonts w:ascii="Calibri" w:hAnsi="Calibri"/>
          <w:sz w:val="22"/>
        </w:rPr>
      </w:pPr>
      <w:r w:rsidRPr="00362198">
        <w:rPr>
          <w:rFonts w:ascii="Calibri" w:hAnsi="Calibri"/>
          <w:sz w:val="22"/>
        </w:rPr>
        <w:t>Este formulario permite consultar, modificar y eliminar cualquier registro de las tablas de conceptos.</w:t>
      </w:r>
    </w:p>
    <w:bookmarkEnd w:id="77"/>
    <w:bookmarkEnd w:id="78"/>
    <w:bookmarkEnd w:id="79"/>
    <w:p w14:paraId="50F8B0D8" w14:textId="77777777" w:rsidR="00F90589" w:rsidRDefault="00B3441B" w:rsidP="00362198">
      <w:pPr>
        <w:spacing w:line="276" w:lineRule="auto"/>
        <w:jc w:val="center"/>
        <w:rPr>
          <w:rFonts w:ascii="Calibri" w:hAnsi="Calibri"/>
          <w:sz w:val="22"/>
        </w:rPr>
      </w:pPr>
      <w:r w:rsidRPr="00362198">
        <w:rPr>
          <w:noProof/>
          <w:sz w:val="22"/>
          <w:lang w:val="es-ES" w:eastAsia="es-ES"/>
        </w:rPr>
        <w:lastRenderedPageBreak/>
        <w:drawing>
          <wp:inline distT="0" distB="0" distL="0" distR="0" wp14:anchorId="268EF90B" wp14:editId="55F4EF5D">
            <wp:extent cx="4423462" cy="2470244"/>
            <wp:effectExtent l="0" t="0" r="0" b="635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761" t="22797" r="14750" b="7186"/>
                    <a:stretch/>
                  </pic:blipFill>
                  <pic:spPr bwMode="auto">
                    <a:xfrm>
                      <a:off x="0" y="0"/>
                      <a:ext cx="4452698" cy="2486571"/>
                    </a:xfrm>
                    <a:prstGeom prst="rect">
                      <a:avLst/>
                    </a:prstGeom>
                    <a:ln>
                      <a:noFill/>
                    </a:ln>
                    <a:extLst>
                      <a:ext uri="{53640926-AAD7-44D8-BBD7-CCE9431645EC}">
                        <a14:shadowObscured xmlns:a14="http://schemas.microsoft.com/office/drawing/2010/main"/>
                      </a:ext>
                    </a:extLst>
                  </pic:spPr>
                </pic:pic>
              </a:graphicData>
            </a:graphic>
          </wp:inline>
        </w:drawing>
      </w:r>
    </w:p>
    <w:p w14:paraId="6FA539EA" w14:textId="77777777" w:rsidR="00EB3DE9" w:rsidRDefault="00EB3DE9">
      <w:pPr>
        <w:rPr>
          <w:rFonts w:asciiTheme="minorHAnsi" w:eastAsia="Times New Roman" w:hAnsiTheme="minorHAnsi"/>
          <w:b/>
          <w:color w:val="1C1C1C"/>
          <w:spacing w:val="5"/>
          <w:kern w:val="28"/>
          <w:sz w:val="28"/>
          <w:szCs w:val="48"/>
        </w:rPr>
      </w:pPr>
    </w:p>
    <w:p w14:paraId="30ABB1FB" w14:textId="77777777" w:rsidR="00EB3DE9" w:rsidRPr="008B30DC" w:rsidRDefault="00EB3DE9" w:rsidP="008B30DC">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bookmarkStart w:id="80" w:name="OLE_LINK23"/>
      <w:bookmarkStart w:id="81" w:name="OLE_LINK24"/>
      <w:r w:rsidRPr="008B30DC">
        <w:rPr>
          <w:rFonts w:asciiTheme="minorHAnsi" w:hAnsiTheme="minorHAnsi"/>
          <w:color w:val="1C1C1C"/>
          <w:sz w:val="24"/>
          <w:u w:val="single"/>
        </w:rPr>
        <w:t>Regla de Archivo</w:t>
      </w:r>
    </w:p>
    <w:p w14:paraId="45D7BA48" w14:textId="0637CA19" w:rsidR="00EB3DE9" w:rsidRDefault="00EB3DE9" w:rsidP="00681784">
      <w:pPr>
        <w:spacing w:line="276" w:lineRule="auto"/>
        <w:ind w:left="567"/>
        <w:jc w:val="both"/>
        <w:rPr>
          <w:rFonts w:ascii="Calibri" w:hAnsi="Calibri"/>
          <w:sz w:val="22"/>
        </w:rPr>
      </w:pPr>
      <w:commentRangeStart w:id="82"/>
      <w:r w:rsidRPr="00362198">
        <w:rPr>
          <w:rFonts w:ascii="Calibri" w:hAnsi="Calibri"/>
          <w:sz w:val="22"/>
        </w:rPr>
        <w:t xml:space="preserve">Esta opción permite </w:t>
      </w:r>
      <w:r w:rsidR="00F10FDF">
        <w:rPr>
          <w:rFonts w:ascii="Calibri" w:hAnsi="Calibri"/>
          <w:sz w:val="22"/>
        </w:rPr>
        <w:t>realizar el mantenimiento y personaliza</w:t>
      </w:r>
      <w:ins w:id="83" w:author="José Cámara del Carpio" w:date="2016-06-20T15:52:00Z">
        <w:r w:rsidR="001E6EC7">
          <w:rPr>
            <w:rFonts w:ascii="Calibri" w:hAnsi="Calibri"/>
            <w:sz w:val="22"/>
          </w:rPr>
          <w:t>ción</w:t>
        </w:r>
      </w:ins>
      <w:del w:id="84" w:author="José Cámara del Carpio" w:date="2016-06-20T15:52:00Z">
        <w:r w:rsidR="00F10FDF" w:rsidDel="001E6EC7">
          <w:rPr>
            <w:rFonts w:ascii="Calibri" w:hAnsi="Calibri"/>
            <w:sz w:val="22"/>
          </w:rPr>
          <w:delText>r</w:delText>
        </w:r>
      </w:del>
      <w:r w:rsidR="00F10FDF">
        <w:rPr>
          <w:rFonts w:ascii="Calibri" w:hAnsi="Calibri"/>
          <w:sz w:val="22"/>
        </w:rPr>
        <w:t xml:space="preserve"> de la</w:t>
      </w:r>
      <w:r w:rsidRPr="00362198">
        <w:rPr>
          <w:rFonts w:ascii="Calibri" w:hAnsi="Calibri"/>
          <w:sz w:val="22"/>
        </w:rPr>
        <w:t xml:space="preserve">s diferentes </w:t>
      </w:r>
      <w:r w:rsidR="00F10FDF">
        <w:rPr>
          <w:rFonts w:ascii="Calibri" w:hAnsi="Calibri"/>
          <w:sz w:val="22"/>
        </w:rPr>
        <w:t xml:space="preserve">reglas </w:t>
      </w:r>
      <w:r w:rsidRPr="00362198">
        <w:rPr>
          <w:rFonts w:ascii="Calibri" w:hAnsi="Calibri"/>
          <w:sz w:val="22"/>
        </w:rPr>
        <w:t>utilizad</w:t>
      </w:r>
      <w:ins w:id="85" w:author="José Cámara del Carpio" w:date="2016-06-20T15:53:00Z">
        <w:r w:rsidR="001E6EC7">
          <w:rPr>
            <w:rFonts w:ascii="Calibri" w:hAnsi="Calibri"/>
            <w:sz w:val="22"/>
          </w:rPr>
          <w:t>a</w:t>
        </w:r>
      </w:ins>
      <w:del w:id="86" w:author="José Cámara del Carpio" w:date="2016-06-20T15:53:00Z">
        <w:r w:rsidRPr="00362198" w:rsidDel="001E6EC7">
          <w:rPr>
            <w:rFonts w:ascii="Calibri" w:hAnsi="Calibri"/>
            <w:sz w:val="22"/>
          </w:rPr>
          <w:delText>o</w:delText>
        </w:r>
      </w:del>
      <w:r w:rsidRPr="00362198">
        <w:rPr>
          <w:rFonts w:ascii="Calibri" w:hAnsi="Calibri"/>
          <w:sz w:val="22"/>
        </w:rPr>
        <w:t xml:space="preserve">s por el </w:t>
      </w:r>
      <w:r w:rsidR="00F10FDF">
        <w:rPr>
          <w:rFonts w:ascii="Calibri" w:hAnsi="Calibri"/>
          <w:sz w:val="22"/>
        </w:rPr>
        <w:t>Módulo SIS</w:t>
      </w:r>
      <w:r>
        <w:rPr>
          <w:rFonts w:ascii="Calibri" w:hAnsi="Calibri"/>
          <w:sz w:val="22"/>
        </w:rPr>
        <w:t>.</w:t>
      </w:r>
      <w:commentRangeEnd w:id="82"/>
      <w:r w:rsidR="00681784">
        <w:rPr>
          <w:rStyle w:val="Refdecomentario"/>
        </w:rPr>
        <w:commentReference w:id="82"/>
      </w:r>
    </w:p>
    <w:bookmarkEnd w:id="80"/>
    <w:bookmarkEnd w:id="81"/>
    <w:p w14:paraId="00123CAB" w14:textId="77777777" w:rsidR="00EB3DE9" w:rsidRDefault="00EB3DE9" w:rsidP="00EB3DE9">
      <w:pPr>
        <w:spacing w:line="276" w:lineRule="auto"/>
        <w:rPr>
          <w:rFonts w:ascii="Calibri" w:hAnsi="Calibri"/>
          <w:sz w:val="22"/>
        </w:rPr>
      </w:pPr>
    </w:p>
    <w:p w14:paraId="56AE1DCC" w14:textId="77777777" w:rsidR="00F10FDF" w:rsidRDefault="00F10FDF" w:rsidP="00F10FDF">
      <w:pPr>
        <w:spacing w:line="276" w:lineRule="auto"/>
        <w:jc w:val="center"/>
        <w:rPr>
          <w:rFonts w:ascii="Calibri" w:hAnsi="Calibri"/>
          <w:sz w:val="22"/>
        </w:rPr>
      </w:pPr>
      <w:r>
        <w:rPr>
          <w:noProof/>
          <w:lang w:val="es-ES" w:eastAsia="es-ES"/>
        </w:rPr>
        <w:drawing>
          <wp:inline distT="0" distB="0" distL="0" distR="0" wp14:anchorId="308FB0DB" wp14:editId="138094E2">
            <wp:extent cx="5349892" cy="994867"/>
            <wp:effectExtent l="0" t="0" r="317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144" t="22027" r="17579" b="55194"/>
                    <a:stretch/>
                  </pic:blipFill>
                  <pic:spPr bwMode="auto">
                    <a:xfrm>
                      <a:off x="0" y="0"/>
                      <a:ext cx="5374123" cy="999373"/>
                    </a:xfrm>
                    <a:prstGeom prst="rect">
                      <a:avLst/>
                    </a:prstGeom>
                    <a:ln>
                      <a:noFill/>
                    </a:ln>
                    <a:extLst>
                      <a:ext uri="{53640926-AAD7-44D8-BBD7-CCE9431645EC}">
                        <a14:shadowObscured xmlns:a14="http://schemas.microsoft.com/office/drawing/2010/main"/>
                      </a:ext>
                    </a:extLst>
                  </pic:spPr>
                </pic:pic>
              </a:graphicData>
            </a:graphic>
          </wp:inline>
        </w:drawing>
      </w:r>
    </w:p>
    <w:p w14:paraId="70BA055B" w14:textId="77777777" w:rsidR="00F10FDF" w:rsidRDefault="00F10FDF" w:rsidP="00EB3DE9">
      <w:pPr>
        <w:spacing w:line="276" w:lineRule="auto"/>
        <w:rPr>
          <w:rFonts w:ascii="Calibri" w:hAnsi="Calibri"/>
          <w:sz w:val="22"/>
        </w:rPr>
      </w:pPr>
    </w:p>
    <w:p w14:paraId="2B6C7144" w14:textId="77777777" w:rsidR="00F10FDF" w:rsidRDefault="00F10FDF" w:rsidP="00F10FDF">
      <w:pPr>
        <w:spacing w:line="276" w:lineRule="auto"/>
        <w:jc w:val="both"/>
        <w:rPr>
          <w:rFonts w:ascii="Calibri" w:hAnsi="Calibri"/>
          <w:sz w:val="22"/>
        </w:rPr>
      </w:pPr>
      <w:bookmarkStart w:id="87" w:name="OLE_LINK25"/>
      <w:r>
        <w:rPr>
          <w:rFonts w:ascii="Calibri" w:hAnsi="Calibri"/>
          <w:sz w:val="22"/>
        </w:rPr>
        <w:t>Esta pantalla permitirá,</w:t>
      </w:r>
      <w:r w:rsidRPr="00362198">
        <w:rPr>
          <w:rFonts w:ascii="Calibri" w:hAnsi="Calibri"/>
          <w:sz w:val="22"/>
        </w:rPr>
        <w:t xml:space="preserve"> </w:t>
      </w:r>
      <w:r>
        <w:rPr>
          <w:rFonts w:ascii="Calibri" w:hAnsi="Calibri"/>
          <w:sz w:val="22"/>
        </w:rPr>
        <w:t>seleccionar el Contrato, Tipo de Archivo y Tipo de Línea para obtener el detalle de las reglas definidas para el contrato seleccionado.</w:t>
      </w:r>
    </w:p>
    <w:p w14:paraId="7A420542" w14:textId="7851E5B6" w:rsidR="00F10FDF" w:rsidRDefault="00F10FDF" w:rsidP="00F10FDF">
      <w:pPr>
        <w:spacing w:line="276" w:lineRule="auto"/>
        <w:jc w:val="both"/>
        <w:rPr>
          <w:rFonts w:ascii="Calibri" w:hAnsi="Calibri"/>
          <w:sz w:val="22"/>
        </w:rPr>
      </w:pPr>
      <w:r>
        <w:rPr>
          <w:rFonts w:ascii="Calibri" w:hAnsi="Calibri"/>
          <w:sz w:val="22"/>
        </w:rPr>
        <w:t>Una vez seleccionadas las reglas estas podrán ser modificadas</w:t>
      </w:r>
      <w:ins w:id="88" w:author="José Cámara del Carpio" w:date="2016-06-21T09:21:00Z">
        <w:r w:rsidR="00681784">
          <w:rPr>
            <w:rFonts w:ascii="Calibri" w:hAnsi="Calibri"/>
            <w:sz w:val="22"/>
          </w:rPr>
          <w:t xml:space="preserve">, seleccionando </w:t>
        </w:r>
      </w:ins>
      <w:del w:id="89" w:author="José Cámara del Carpio" w:date="2016-06-21T09:21:00Z">
        <w:r w:rsidDel="00681784">
          <w:rPr>
            <w:rFonts w:ascii="Calibri" w:hAnsi="Calibri"/>
            <w:sz w:val="22"/>
          </w:rPr>
          <w:delText xml:space="preserve">. Se selecciona </w:delText>
        </w:r>
      </w:del>
      <w:r>
        <w:rPr>
          <w:rFonts w:ascii="Calibri" w:hAnsi="Calibri"/>
          <w:sz w:val="22"/>
        </w:rPr>
        <w:t>un registro de la grilla en la parte inferior de la pantalla.</w:t>
      </w:r>
    </w:p>
    <w:p w14:paraId="51D0A0B9" w14:textId="77777777" w:rsidR="00F10FDF" w:rsidRDefault="00F10FDF" w:rsidP="00F10FDF">
      <w:pPr>
        <w:spacing w:line="276" w:lineRule="auto"/>
        <w:jc w:val="both"/>
        <w:rPr>
          <w:rFonts w:ascii="Calibri" w:hAnsi="Calibri"/>
          <w:sz w:val="22"/>
        </w:rPr>
      </w:pPr>
      <w:r>
        <w:rPr>
          <w:rFonts w:ascii="Calibri" w:hAnsi="Calibri"/>
          <w:sz w:val="22"/>
        </w:rPr>
        <w:t xml:space="preserve">Luego de realizar la modificación se podrá dar </w:t>
      </w:r>
      <w:r w:rsidR="008B30DC">
        <w:rPr>
          <w:rFonts w:ascii="Calibri" w:hAnsi="Calibri"/>
          <w:sz w:val="22"/>
        </w:rPr>
        <w:t>clic</w:t>
      </w:r>
      <w:r>
        <w:rPr>
          <w:rFonts w:ascii="Calibri" w:hAnsi="Calibri"/>
          <w:sz w:val="22"/>
        </w:rPr>
        <w:t xml:space="preserve"> al botón Check para confirmar la actualización.</w:t>
      </w:r>
    </w:p>
    <w:p w14:paraId="4BB2BAD7" w14:textId="77777777" w:rsidR="00F10FDF" w:rsidRDefault="00F10FDF" w:rsidP="00F10FDF">
      <w:pPr>
        <w:spacing w:line="276" w:lineRule="auto"/>
        <w:jc w:val="both"/>
        <w:rPr>
          <w:rFonts w:ascii="Calibri" w:hAnsi="Calibri"/>
          <w:sz w:val="22"/>
        </w:rPr>
      </w:pPr>
      <w:r>
        <w:rPr>
          <w:rFonts w:ascii="Calibri" w:hAnsi="Calibri"/>
          <w:sz w:val="22"/>
        </w:rPr>
        <w:t>Con esta opción se pueden adicionar o remover los campos de las estructuras de archivos de texto que contienen la información de pagos.</w:t>
      </w:r>
    </w:p>
    <w:p w14:paraId="22B69795" w14:textId="77777777" w:rsidR="00F10FDF" w:rsidRDefault="00F10FDF" w:rsidP="00F10FDF">
      <w:pPr>
        <w:spacing w:line="276" w:lineRule="auto"/>
        <w:jc w:val="both"/>
        <w:rPr>
          <w:rFonts w:ascii="Calibri" w:hAnsi="Calibri"/>
          <w:sz w:val="22"/>
        </w:rPr>
      </w:pPr>
      <w:r>
        <w:rPr>
          <w:rFonts w:ascii="Calibri" w:hAnsi="Calibri"/>
          <w:sz w:val="22"/>
        </w:rPr>
        <w:t>Para crear un nuevo registro debe darse clic al botón Nuevo y se registraran todos los datos obligatorios (*).</w:t>
      </w:r>
    </w:p>
    <w:p w14:paraId="51E201ED" w14:textId="77777777" w:rsidR="00302CCC" w:rsidRDefault="00F10FDF" w:rsidP="00F10FDF">
      <w:pPr>
        <w:spacing w:line="276" w:lineRule="auto"/>
        <w:jc w:val="both"/>
        <w:rPr>
          <w:rFonts w:ascii="Calibri" w:hAnsi="Calibri"/>
          <w:sz w:val="22"/>
        </w:rPr>
      </w:pPr>
      <w:r w:rsidRPr="00362198">
        <w:rPr>
          <w:rFonts w:ascii="Calibri" w:hAnsi="Calibri"/>
          <w:sz w:val="22"/>
        </w:rPr>
        <w:t xml:space="preserve">Este formulario permite </w:t>
      </w:r>
      <w:r>
        <w:rPr>
          <w:rFonts w:ascii="Calibri" w:hAnsi="Calibri"/>
          <w:sz w:val="22"/>
        </w:rPr>
        <w:t>adicionar</w:t>
      </w:r>
      <w:r w:rsidRPr="00362198">
        <w:rPr>
          <w:rFonts w:ascii="Calibri" w:hAnsi="Calibri"/>
          <w:sz w:val="22"/>
        </w:rPr>
        <w:t xml:space="preserve">, modificar y </w:t>
      </w:r>
      <w:r>
        <w:rPr>
          <w:rFonts w:ascii="Calibri" w:hAnsi="Calibri"/>
          <w:sz w:val="22"/>
        </w:rPr>
        <w:t>activa</w:t>
      </w:r>
      <w:r w:rsidR="00302CCC">
        <w:rPr>
          <w:rFonts w:ascii="Calibri" w:hAnsi="Calibri"/>
          <w:sz w:val="22"/>
        </w:rPr>
        <w:t>r</w:t>
      </w:r>
      <w:r w:rsidRPr="00362198">
        <w:rPr>
          <w:rFonts w:ascii="Calibri" w:hAnsi="Calibri"/>
          <w:sz w:val="22"/>
        </w:rPr>
        <w:t xml:space="preserve"> </w:t>
      </w:r>
      <w:r w:rsidR="00302CCC">
        <w:rPr>
          <w:rFonts w:ascii="Calibri" w:hAnsi="Calibri"/>
          <w:sz w:val="22"/>
        </w:rPr>
        <w:t>las reglas del tipo de archivo seleccionado.</w:t>
      </w:r>
    </w:p>
    <w:bookmarkEnd w:id="87"/>
    <w:p w14:paraId="6670AFEC" w14:textId="77777777" w:rsidR="00F10FDF" w:rsidRPr="00362198" w:rsidRDefault="00F10FDF" w:rsidP="00EB3DE9">
      <w:pPr>
        <w:spacing w:line="276" w:lineRule="auto"/>
        <w:rPr>
          <w:rFonts w:ascii="Calibri" w:hAnsi="Calibri"/>
          <w:sz w:val="22"/>
        </w:rPr>
      </w:pPr>
    </w:p>
    <w:p w14:paraId="0C19CDE0" w14:textId="77777777" w:rsidR="00771F98" w:rsidRPr="00362198" w:rsidRDefault="00771F98" w:rsidP="00362198">
      <w:pPr>
        <w:spacing w:line="276" w:lineRule="auto"/>
        <w:rPr>
          <w:sz w:val="22"/>
          <w:lang w:val="es-ES"/>
        </w:rPr>
      </w:pPr>
    </w:p>
    <w:p w14:paraId="54FBB562" w14:textId="77777777" w:rsidR="00714FFE" w:rsidRPr="00362198" w:rsidRDefault="00EB3DE9" w:rsidP="00F10FDF">
      <w:pPr>
        <w:spacing w:line="276" w:lineRule="auto"/>
        <w:jc w:val="center"/>
        <w:rPr>
          <w:sz w:val="22"/>
          <w:lang w:val="es-ES"/>
        </w:rPr>
      </w:pPr>
      <w:r>
        <w:rPr>
          <w:noProof/>
          <w:lang w:val="es-ES" w:eastAsia="es-ES"/>
        </w:rPr>
        <w:lastRenderedPageBreak/>
        <w:drawing>
          <wp:inline distT="0" distB="0" distL="0" distR="0" wp14:anchorId="46DC54FA" wp14:editId="0DB4E17A">
            <wp:extent cx="5365888" cy="3057753"/>
            <wp:effectExtent l="0" t="0" r="6350" b="952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402" t="10389" r="18267" b="20818"/>
                    <a:stretch/>
                  </pic:blipFill>
                  <pic:spPr bwMode="auto">
                    <a:xfrm>
                      <a:off x="0" y="0"/>
                      <a:ext cx="5398871" cy="3076548"/>
                    </a:xfrm>
                    <a:prstGeom prst="rect">
                      <a:avLst/>
                    </a:prstGeom>
                    <a:ln>
                      <a:noFill/>
                    </a:ln>
                    <a:extLst>
                      <a:ext uri="{53640926-AAD7-44D8-BBD7-CCE9431645EC}">
                        <a14:shadowObscured xmlns:a14="http://schemas.microsoft.com/office/drawing/2010/main"/>
                      </a:ext>
                    </a:extLst>
                  </pic:spPr>
                </pic:pic>
              </a:graphicData>
            </a:graphic>
          </wp:inline>
        </w:drawing>
      </w:r>
    </w:p>
    <w:p w14:paraId="576A547B" w14:textId="77777777" w:rsidR="00714FFE" w:rsidRPr="00362198" w:rsidRDefault="00714FFE" w:rsidP="00362198">
      <w:pPr>
        <w:spacing w:line="276" w:lineRule="auto"/>
        <w:rPr>
          <w:sz w:val="22"/>
          <w:lang w:val="es-ES"/>
        </w:rPr>
      </w:pPr>
    </w:p>
    <w:p w14:paraId="2537D165" w14:textId="3352D425" w:rsidR="00302CCC" w:rsidRDefault="00302CCC">
      <w:pPr>
        <w:rPr>
          <w:sz w:val="22"/>
          <w:lang w:val="es-ES"/>
        </w:rPr>
      </w:pPr>
    </w:p>
    <w:p w14:paraId="6968D9F1" w14:textId="77777777" w:rsidR="00302CCC" w:rsidRPr="008B30DC" w:rsidRDefault="00302CCC" w:rsidP="008B30DC">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sidRPr="008B30DC">
        <w:rPr>
          <w:rFonts w:asciiTheme="minorHAnsi" w:hAnsiTheme="minorHAnsi"/>
          <w:color w:val="1C1C1C"/>
          <w:sz w:val="24"/>
          <w:u w:val="single"/>
        </w:rPr>
        <w:t>Tipo de Cambio</w:t>
      </w:r>
    </w:p>
    <w:p w14:paraId="767DF2FA" w14:textId="77777777" w:rsidR="00302CCC" w:rsidRDefault="00302CCC" w:rsidP="00302CCC">
      <w:pPr>
        <w:spacing w:line="276" w:lineRule="auto"/>
        <w:jc w:val="both"/>
        <w:rPr>
          <w:rFonts w:ascii="Calibri" w:hAnsi="Calibri"/>
          <w:sz w:val="22"/>
        </w:rPr>
      </w:pPr>
      <w:r w:rsidRPr="00362198">
        <w:rPr>
          <w:rFonts w:ascii="Calibri" w:hAnsi="Calibri"/>
          <w:sz w:val="22"/>
        </w:rPr>
        <w:t xml:space="preserve">Esta opción permite </w:t>
      </w:r>
      <w:r>
        <w:rPr>
          <w:rFonts w:ascii="Calibri" w:hAnsi="Calibri"/>
          <w:sz w:val="22"/>
        </w:rPr>
        <w:t xml:space="preserve">realizar el mantenimiento y </w:t>
      </w:r>
      <w:commentRangeStart w:id="90"/>
      <w:r>
        <w:rPr>
          <w:rFonts w:ascii="Calibri" w:hAnsi="Calibri"/>
          <w:sz w:val="22"/>
        </w:rPr>
        <w:t>personalizar de la</w:t>
      </w:r>
      <w:r w:rsidRPr="00362198">
        <w:rPr>
          <w:rFonts w:ascii="Calibri" w:hAnsi="Calibri"/>
          <w:sz w:val="22"/>
        </w:rPr>
        <w:t xml:space="preserve">s diferentes </w:t>
      </w:r>
      <w:r>
        <w:rPr>
          <w:rFonts w:ascii="Calibri" w:hAnsi="Calibri"/>
          <w:sz w:val="22"/>
        </w:rPr>
        <w:t xml:space="preserve">reglas </w:t>
      </w:r>
      <w:r w:rsidRPr="00362198">
        <w:rPr>
          <w:rFonts w:ascii="Calibri" w:hAnsi="Calibri"/>
          <w:sz w:val="22"/>
        </w:rPr>
        <w:t xml:space="preserve">utilizados por el </w:t>
      </w:r>
      <w:r>
        <w:rPr>
          <w:rFonts w:ascii="Calibri" w:hAnsi="Calibri"/>
          <w:sz w:val="22"/>
        </w:rPr>
        <w:t>Módulo SIS.</w:t>
      </w:r>
      <w:commentRangeEnd w:id="90"/>
      <w:r w:rsidR="001E6EC7">
        <w:rPr>
          <w:rStyle w:val="Refdecomentario"/>
        </w:rPr>
        <w:commentReference w:id="90"/>
      </w:r>
    </w:p>
    <w:p w14:paraId="58DF4765" w14:textId="77777777" w:rsidR="00714FFE" w:rsidRDefault="00714FFE" w:rsidP="00362198">
      <w:pPr>
        <w:spacing w:line="276" w:lineRule="auto"/>
        <w:rPr>
          <w:sz w:val="22"/>
          <w:lang w:val="es-ES"/>
        </w:rPr>
      </w:pPr>
    </w:p>
    <w:p w14:paraId="08C2E129" w14:textId="77777777" w:rsidR="00302CCC" w:rsidRPr="00362198" w:rsidRDefault="00302CCC" w:rsidP="00302CCC">
      <w:pPr>
        <w:spacing w:line="276" w:lineRule="auto"/>
        <w:jc w:val="center"/>
        <w:rPr>
          <w:sz w:val="22"/>
          <w:lang w:val="es-ES"/>
        </w:rPr>
      </w:pPr>
      <w:r>
        <w:rPr>
          <w:noProof/>
          <w:lang w:val="es-ES" w:eastAsia="es-ES"/>
        </w:rPr>
        <w:drawing>
          <wp:inline distT="0" distB="0" distL="0" distR="0" wp14:anchorId="6F3AB2F3" wp14:editId="39F005DF">
            <wp:extent cx="5427474" cy="1046073"/>
            <wp:effectExtent l="0" t="0" r="1905" b="190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802" t="22015" r="17858" b="54715"/>
                    <a:stretch/>
                  </pic:blipFill>
                  <pic:spPr bwMode="auto">
                    <a:xfrm>
                      <a:off x="0" y="0"/>
                      <a:ext cx="5481061" cy="1056401"/>
                    </a:xfrm>
                    <a:prstGeom prst="rect">
                      <a:avLst/>
                    </a:prstGeom>
                    <a:ln>
                      <a:noFill/>
                    </a:ln>
                    <a:extLst>
                      <a:ext uri="{53640926-AAD7-44D8-BBD7-CCE9431645EC}">
                        <a14:shadowObscured xmlns:a14="http://schemas.microsoft.com/office/drawing/2010/main"/>
                      </a:ext>
                    </a:extLst>
                  </pic:spPr>
                </pic:pic>
              </a:graphicData>
            </a:graphic>
          </wp:inline>
        </w:drawing>
      </w:r>
    </w:p>
    <w:p w14:paraId="374491D9" w14:textId="77777777" w:rsidR="001D50AB" w:rsidRDefault="001D50AB" w:rsidP="00362198">
      <w:pPr>
        <w:spacing w:line="276" w:lineRule="auto"/>
        <w:rPr>
          <w:color w:val="1C1C1C"/>
          <w:sz w:val="28"/>
        </w:rPr>
      </w:pPr>
    </w:p>
    <w:p w14:paraId="5C9C1543" w14:textId="77777777" w:rsidR="008058B5" w:rsidRDefault="00302CCC" w:rsidP="00302CCC">
      <w:pPr>
        <w:spacing w:line="276" w:lineRule="auto"/>
        <w:jc w:val="both"/>
        <w:rPr>
          <w:rFonts w:ascii="Calibri" w:hAnsi="Calibri"/>
          <w:sz w:val="22"/>
        </w:rPr>
      </w:pPr>
      <w:r>
        <w:rPr>
          <w:rFonts w:ascii="Calibri" w:hAnsi="Calibri"/>
          <w:sz w:val="22"/>
        </w:rPr>
        <w:t>Esta pantalla permitirá,</w:t>
      </w:r>
      <w:r w:rsidRPr="00362198">
        <w:rPr>
          <w:rFonts w:ascii="Calibri" w:hAnsi="Calibri"/>
          <w:sz w:val="22"/>
        </w:rPr>
        <w:t xml:space="preserve"> </w:t>
      </w:r>
      <w:r w:rsidR="008058B5">
        <w:rPr>
          <w:rFonts w:ascii="Calibri" w:hAnsi="Calibri"/>
          <w:sz w:val="22"/>
        </w:rPr>
        <w:t>registrar los Tipos de Cambio para los periodos (meses) que se registran en forma secuencial.</w:t>
      </w:r>
    </w:p>
    <w:p w14:paraId="6AE8869A" w14:textId="77777777" w:rsidR="008058B5" w:rsidRDefault="00302CCC" w:rsidP="00302CCC">
      <w:pPr>
        <w:spacing w:line="276" w:lineRule="auto"/>
        <w:jc w:val="both"/>
        <w:rPr>
          <w:rFonts w:ascii="Calibri" w:hAnsi="Calibri"/>
          <w:sz w:val="22"/>
        </w:rPr>
      </w:pPr>
      <w:r>
        <w:rPr>
          <w:rFonts w:ascii="Calibri" w:hAnsi="Calibri"/>
          <w:sz w:val="22"/>
        </w:rPr>
        <w:t xml:space="preserve">Para crear un nuevo registro </w:t>
      </w:r>
      <w:r w:rsidR="008058B5">
        <w:rPr>
          <w:rFonts w:ascii="Calibri" w:hAnsi="Calibri"/>
          <w:sz w:val="22"/>
        </w:rPr>
        <w:t>se ingresa el periodo AAAAMM (Año+Mes) y el importe.</w:t>
      </w:r>
    </w:p>
    <w:p w14:paraId="7580A4EC" w14:textId="72EBC953" w:rsidR="008058B5" w:rsidRDefault="008058B5" w:rsidP="00302CCC">
      <w:pPr>
        <w:spacing w:line="276" w:lineRule="auto"/>
        <w:jc w:val="both"/>
        <w:rPr>
          <w:ins w:id="91" w:author="José Cámara del Carpio" w:date="2016-06-21T09:25:00Z"/>
          <w:rFonts w:ascii="Calibri" w:hAnsi="Calibri"/>
          <w:sz w:val="22"/>
        </w:rPr>
      </w:pPr>
      <w:r>
        <w:rPr>
          <w:rFonts w:ascii="Calibri" w:hAnsi="Calibri"/>
          <w:sz w:val="22"/>
        </w:rPr>
        <w:t xml:space="preserve">Los registros ingresados pueden ser desactivados al desmarcar los check de Activo de la </w:t>
      </w:r>
      <w:r w:rsidR="0081410E">
        <w:rPr>
          <w:rFonts w:ascii="Calibri" w:hAnsi="Calibri"/>
          <w:sz w:val="22"/>
        </w:rPr>
        <w:t>última</w:t>
      </w:r>
      <w:r>
        <w:rPr>
          <w:rFonts w:ascii="Calibri" w:hAnsi="Calibri"/>
          <w:sz w:val="22"/>
        </w:rPr>
        <w:t xml:space="preserve"> columna de la grilla.</w:t>
      </w:r>
    </w:p>
    <w:p w14:paraId="5A97792D" w14:textId="17A924D5" w:rsidR="00681784" w:rsidRDefault="00681784" w:rsidP="00302CCC">
      <w:pPr>
        <w:spacing w:line="276" w:lineRule="auto"/>
        <w:jc w:val="both"/>
        <w:rPr>
          <w:rFonts w:ascii="Calibri" w:hAnsi="Calibri"/>
          <w:sz w:val="22"/>
        </w:rPr>
      </w:pPr>
      <w:ins w:id="92" w:author="José Cámara del Carpio" w:date="2016-06-21T09:25:00Z">
        <w:r>
          <w:rPr>
            <w:rFonts w:ascii="Calibri" w:hAnsi="Calibri"/>
            <w:sz w:val="22"/>
          </w:rPr>
          <w:t>El tipo de cambio ingresado ser</w:t>
        </w:r>
      </w:ins>
      <w:ins w:id="93" w:author="José Cámara del Carpio" w:date="2016-06-21T09:26:00Z">
        <w:r>
          <w:rPr>
            <w:rFonts w:ascii="Calibri" w:hAnsi="Calibri"/>
            <w:sz w:val="22"/>
          </w:rPr>
          <w:t xml:space="preserve">á utilizado para la generación de los asientos contables en el periodo que corresponda; en caso no se hubiera ingresado el tipo de cambio </w:t>
        </w:r>
      </w:ins>
      <w:ins w:id="94" w:author="José Cámara del Carpio" w:date="2016-06-21T09:27:00Z">
        <w:r>
          <w:rPr>
            <w:rFonts w:ascii="Calibri" w:hAnsi="Calibri"/>
            <w:sz w:val="22"/>
          </w:rPr>
          <w:t xml:space="preserve">los asientos contables </w:t>
        </w:r>
        <w:r w:rsidRPr="00681784">
          <w:rPr>
            <w:rFonts w:ascii="Calibri" w:hAnsi="Calibri"/>
            <w:sz w:val="22"/>
            <w:highlight w:val="yellow"/>
            <w:rPrChange w:id="95" w:author="José Cámara del Carpio" w:date="2016-06-21T09:27:00Z">
              <w:rPr>
                <w:rFonts w:ascii="Calibri" w:hAnsi="Calibri"/>
                <w:sz w:val="22"/>
              </w:rPr>
            </w:rPrChange>
          </w:rPr>
          <w:t>XXXXXXXXXXXXXXXXXX</w:t>
        </w:r>
      </w:ins>
    </w:p>
    <w:p w14:paraId="6343EFFD" w14:textId="77777777" w:rsidR="00302CCC" w:rsidRDefault="00302CCC" w:rsidP="00362198">
      <w:pPr>
        <w:spacing w:line="276" w:lineRule="auto"/>
        <w:rPr>
          <w:rFonts w:ascii="Franklin Gothic Book" w:eastAsia="Times New Roman" w:hAnsi="Franklin Gothic Book"/>
          <w:b/>
          <w:color w:val="1C1C1C"/>
          <w:spacing w:val="5"/>
          <w:kern w:val="28"/>
          <w:sz w:val="32"/>
          <w:szCs w:val="48"/>
        </w:rPr>
      </w:pPr>
    </w:p>
    <w:p w14:paraId="405A994C" w14:textId="77777777" w:rsidR="00302CCC" w:rsidRDefault="00302CCC" w:rsidP="00302CCC">
      <w:pPr>
        <w:spacing w:line="276" w:lineRule="auto"/>
        <w:jc w:val="center"/>
        <w:rPr>
          <w:rFonts w:ascii="Franklin Gothic Book" w:eastAsia="Times New Roman" w:hAnsi="Franklin Gothic Book"/>
          <w:b/>
          <w:color w:val="1C1C1C"/>
          <w:spacing w:val="5"/>
          <w:kern w:val="28"/>
          <w:sz w:val="32"/>
          <w:szCs w:val="48"/>
        </w:rPr>
      </w:pPr>
      <w:r>
        <w:rPr>
          <w:noProof/>
          <w:lang w:val="es-ES" w:eastAsia="es-ES"/>
        </w:rPr>
        <w:lastRenderedPageBreak/>
        <w:drawing>
          <wp:inline distT="0" distB="0" distL="0" distR="0" wp14:anchorId="481DFD93" wp14:editId="4195C7C5">
            <wp:extent cx="5400314" cy="1953158"/>
            <wp:effectExtent l="0" t="0" r="0"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543" t="22022" r="17588" b="33952"/>
                    <a:stretch/>
                  </pic:blipFill>
                  <pic:spPr bwMode="auto">
                    <a:xfrm>
                      <a:off x="0" y="0"/>
                      <a:ext cx="5437498" cy="1966607"/>
                    </a:xfrm>
                    <a:prstGeom prst="rect">
                      <a:avLst/>
                    </a:prstGeom>
                    <a:ln>
                      <a:noFill/>
                    </a:ln>
                    <a:extLst>
                      <a:ext uri="{53640926-AAD7-44D8-BBD7-CCE9431645EC}">
                        <a14:shadowObscured xmlns:a14="http://schemas.microsoft.com/office/drawing/2010/main"/>
                      </a:ext>
                    </a:extLst>
                  </pic:spPr>
                </pic:pic>
              </a:graphicData>
            </a:graphic>
          </wp:inline>
        </w:drawing>
      </w:r>
    </w:p>
    <w:p w14:paraId="6EB7D106" w14:textId="77777777" w:rsidR="00302CCC" w:rsidRDefault="00302CCC">
      <w:pPr>
        <w:rPr>
          <w:rFonts w:asciiTheme="minorHAnsi" w:eastAsia="Times New Roman" w:hAnsiTheme="minorHAnsi"/>
          <w:b/>
          <w:color w:val="1C1C1C"/>
          <w:spacing w:val="5"/>
          <w:kern w:val="28"/>
          <w:sz w:val="28"/>
          <w:szCs w:val="48"/>
        </w:rPr>
      </w:pPr>
      <w:r>
        <w:rPr>
          <w:rFonts w:asciiTheme="minorHAnsi" w:hAnsiTheme="minorHAnsi"/>
          <w:color w:val="1C1C1C"/>
          <w:sz w:val="28"/>
        </w:rPr>
        <w:br w:type="page"/>
      </w:r>
    </w:p>
    <w:p w14:paraId="1CDAB9E9" w14:textId="77777777" w:rsidR="0081410E" w:rsidRDefault="00DC3CD2" w:rsidP="0081410E">
      <w:pPr>
        <w:pStyle w:val="Ttulo1"/>
        <w:numPr>
          <w:ilvl w:val="0"/>
          <w:numId w:val="23"/>
        </w:numPr>
        <w:pBdr>
          <w:bottom w:val="single" w:sz="4" w:space="4" w:color="auto"/>
        </w:pBdr>
        <w:rPr>
          <w:rFonts w:asciiTheme="minorHAnsi" w:hAnsiTheme="minorHAnsi"/>
          <w:color w:val="1C1C1C"/>
          <w:sz w:val="28"/>
        </w:rPr>
      </w:pPr>
      <w:bookmarkStart w:id="96" w:name="OLE_LINK26"/>
      <w:bookmarkStart w:id="97" w:name="OLE_LINK27"/>
      <w:bookmarkStart w:id="98" w:name="OLE_LINK28"/>
      <w:bookmarkStart w:id="99" w:name="OLE_LINK29"/>
      <w:bookmarkStart w:id="100" w:name="OLE_LINK40"/>
      <w:bookmarkStart w:id="101" w:name="OLE_LINK41"/>
      <w:r>
        <w:rPr>
          <w:rFonts w:asciiTheme="minorHAnsi" w:hAnsiTheme="minorHAnsi"/>
          <w:color w:val="1C1C1C"/>
          <w:sz w:val="28"/>
        </w:rPr>
        <w:lastRenderedPageBreak/>
        <w:t>Mód</w:t>
      </w:r>
      <w:r w:rsidR="0081410E">
        <w:rPr>
          <w:rFonts w:asciiTheme="minorHAnsi" w:hAnsiTheme="minorHAnsi"/>
          <w:color w:val="1C1C1C"/>
          <w:sz w:val="28"/>
        </w:rPr>
        <w:t>ulo</w:t>
      </w:r>
      <w:r w:rsidR="00605C83" w:rsidRPr="00605C83">
        <w:rPr>
          <w:rFonts w:asciiTheme="minorHAnsi" w:hAnsiTheme="minorHAnsi"/>
          <w:color w:val="1C1C1C"/>
          <w:sz w:val="28"/>
        </w:rPr>
        <w:t xml:space="preserve"> Reaseguros </w:t>
      </w:r>
    </w:p>
    <w:p w14:paraId="0E1AD453" w14:textId="77777777" w:rsidR="0081410E" w:rsidRDefault="0081410E" w:rsidP="0081410E">
      <w:pPr>
        <w:pStyle w:val="Ttulo1"/>
        <w:pBdr>
          <w:bottom w:val="none" w:sz="0" w:space="0" w:color="auto"/>
        </w:pBdr>
        <w:ind w:left="360"/>
        <w:rPr>
          <w:rFonts w:asciiTheme="minorHAnsi" w:hAnsiTheme="minorHAnsi"/>
          <w:color w:val="1C1C1C"/>
          <w:sz w:val="28"/>
        </w:rPr>
      </w:pPr>
    </w:p>
    <w:p w14:paraId="36501BDE" w14:textId="77777777" w:rsidR="00714FFE" w:rsidRPr="0081410E" w:rsidRDefault="0081410E" w:rsidP="0081410E">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bookmarkStart w:id="102" w:name="OLE_LINK35"/>
      <w:bookmarkStart w:id="103" w:name="OLE_LINK36"/>
      <w:bookmarkStart w:id="104" w:name="OLE_LINK37"/>
      <w:bookmarkEnd w:id="96"/>
      <w:bookmarkEnd w:id="97"/>
      <w:bookmarkEnd w:id="98"/>
      <w:bookmarkEnd w:id="99"/>
      <w:r>
        <w:rPr>
          <w:rFonts w:asciiTheme="minorHAnsi" w:hAnsiTheme="minorHAnsi"/>
          <w:color w:val="1C1C1C"/>
          <w:sz w:val="24"/>
          <w:u w:val="single"/>
        </w:rPr>
        <w:t>Operaciones \</w:t>
      </w:r>
      <w:bookmarkEnd w:id="102"/>
      <w:bookmarkEnd w:id="103"/>
      <w:bookmarkEnd w:id="104"/>
      <w:r>
        <w:rPr>
          <w:rFonts w:asciiTheme="minorHAnsi" w:hAnsiTheme="minorHAnsi"/>
          <w:color w:val="1C1C1C"/>
          <w:sz w:val="24"/>
          <w:u w:val="single"/>
        </w:rPr>
        <w:t xml:space="preserve"> </w:t>
      </w:r>
      <w:r w:rsidR="00714FFE" w:rsidRPr="0081410E">
        <w:rPr>
          <w:rFonts w:asciiTheme="minorHAnsi" w:hAnsiTheme="minorHAnsi"/>
          <w:color w:val="1C1C1C"/>
          <w:sz w:val="24"/>
          <w:u w:val="single"/>
        </w:rPr>
        <w:t>Registro de Datos</w:t>
      </w:r>
    </w:p>
    <w:p w14:paraId="3A49D177" w14:textId="77777777" w:rsidR="002E6E23" w:rsidRPr="00362198" w:rsidRDefault="002E6E23" w:rsidP="00362198">
      <w:pPr>
        <w:spacing w:line="276" w:lineRule="auto"/>
        <w:jc w:val="both"/>
        <w:rPr>
          <w:rFonts w:ascii="Calibri" w:hAnsi="Calibri"/>
          <w:sz w:val="22"/>
        </w:rPr>
      </w:pPr>
      <w:r w:rsidRPr="00362198">
        <w:rPr>
          <w:rFonts w:ascii="Calibri" w:hAnsi="Calibri"/>
          <w:sz w:val="22"/>
        </w:rPr>
        <w:t>Esta opción permite registrar la información de Primas e IBNR por contrato</w:t>
      </w:r>
      <w:r w:rsidR="003033D2" w:rsidRPr="00362198">
        <w:rPr>
          <w:rFonts w:ascii="Calibri" w:hAnsi="Calibri"/>
          <w:sz w:val="22"/>
        </w:rPr>
        <w:t xml:space="preserve"> vigente</w:t>
      </w:r>
      <w:r w:rsidRPr="00362198">
        <w:rPr>
          <w:rFonts w:ascii="Calibri" w:hAnsi="Calibri"/>
          <w:sz w:val="22"/>
        </w:rPr>
        <w:t>.</w:t>
      </w:r>
      <w:r w:rsidR="00640940" w:rsidRPr="00362198">
        <w:rPr>
          <w:rFonts w:ascii="Calibri" w:hAnsi="Calibri"/>
          <w:sz w:val="22"/>
        </w:rPr>
        <w:t xml:space="preserve"> Este formulario cuenta con un Botón de consulta</w:t>
      </w:r>
      <w:r w:rsidR="00037054" w:rsidRPr="00362198">
        <w:rPr>
          <w:rFonts w:ascii="Calibri" w:hAnsi="Calibri"/>
          <w:sz w:val="22"/>
        </w:rPr>
        <w:t xml:space="preserve"> (Ver detalle)</w:t>
      </w:r>
      <w:r w:rsidR="00640940" w:rsidRPr="00362198">
        <w:rPr>
          <w:rFonts w:ascii="Calibri" w:hAnsi="Calibri"/>
          <w:sz w:val="22"/>
        </w:rPr>
        <w:t xml:space="preserve">, el cual permite mostrar una vista previa de los datos ingresados para el contrato seleccionado. </w:t>
      </w:r>
    </w:p>
    <w:p w14:paraId="3CF59673" w14:textId="77777777" w:rsidR="002E6E23" w:rsidRDefault="002E6E23" w:rsidP="00362198">
      <w:pPr>
        <w:spacing w:line="276" w:lineRule="auto"/>
        <w:rPr>
          <w:rFonts w:ascii="Calibri" w:hAnsi="Calibri"/>
        </w:rPr>
      </w:pPr>
    </w:p>
    <w:p w14:paraId="6C61D8BE" w14:textId="77777777" w:rsidR="003033D2" w:rsidRPr="00362198" w:rsidRDefault="002E6E23" w:rsidP="0081410E">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362198">
        <w:rPr>
          <w:rFonts w:asciiTheme="minorHAnsi" w:hAnsiTheme="minorHAnsi"/>
          <w:color w:val="1C1C1C"/>
          <w:sz w:val="22"/>
          <w:szCs w:val="22"/>
        </w:rPr>
        <w:t xml:space="preserve">Pestaña de </w:t>
      </w:r>
      <w:r w:rsidR="00714FFE" w:rsidRPr="00362198">
        <w:rPr>
          <w:rFonts w:asciiTheme="minorHAnsi" w:hAnsiTheme="minorHAnsi"/>
          <w:color w:val="1C1C1C"/>
          <w:sz w:val="22"/>
          <w:szCs w:val="22"/>
        </w:rPr>
        <w:t>Registro Primas.</w:t>
      </w:r>
    </w:p>
    <w:p w14:paraId="00C4DEB9" w14:textId="77777777" w:rsidR="00714FFE" w:rsidRPr="00362198" w:rsidRDefault="00640940" w:rsidP="00362198">
      <w:pPr>
        <w:spacing w:line="276" w:lineRule="auto"/>
        <w:ind w:left="567"/>
        <w:jc w:val="both"/>
        <w:rPr>
          <w:rFonts w:ascii="Calibri" w:hAnsi="Calibri"/>
          <w:sz w:val="22"/>
          <w:szCs w:val="22"/>
        </w:rPr>
      </w:pPr>
      <w:r w:rsidRPr="00362198">
        <w:rPr>
          <w:rFonts w:ascii="Calibri" w:hAnsi="Calibri"/>
          <w:sz w:val="22"/>
          <w:szCs w:val="22"/>
        </w:rPr>
        <w:t>Este f</w:t>
      </w:r>
      <w:r w:rsidR="00714FFE" w:rsidRPr="00362198">
        <w:rPr>
          <w:rFonts w:ascii="Calibri" w:hAnsi="Calibri"/>
          <w:sz w:val="22"/>
          <w:szCs w:val="22"/>
        </w:rPr>
        <w:t xml:space="preserve">ormulario </w:t>
      </w:r>
      <w:r w:rsidRPr="00362198">
        <w:rPr>
          <w:rFonts w:ascii="Calibri" w:hAnsi="Calibri"/>
          <w:sz w:val="22"/>
          <w:szCs w:val="22"/>
        </w:rPr>
        <w:t>permite el</w:t>
      </w:r>
      <w:r w:rsidR="00714FFE" w:rsidRPr="00362198">
        <w:rPr>
          <w:rFonts w:ascii="Calibri" w:hAnsi="Calibri"/>
          <w:sz w:val="22"/>
          <w:szCs w:val="22"/>
        </w:rPr>
        <w:t xml:space="preserve"> ingreso de </w:t>
      </w:r>
      <w:r w:rsidR="00A55714" w:rsidRPr="00362198">
        <w:rPr>
          <w:rFonts w:ascii="Calibri" w:hAnsi="Calibri"/>
          <w:sz w:val="22"/>
          <w:szCs w:val="22"/>
        </w:rPr>
        <w:t>PRIMAS</w:t>
      </w:r>
      <w:r w:rsidRPr="00362198">
        <w:rPr>
          <w:rFonts w:ascii="Calibri" w:hAnsi="Calibri"/>
          <w:sz w:val="22"/>
          <w:szCs w:val="22"/>
        </w:rPr>
        <w:t xml:space="preserve">, </w:t>
      </w:r>
      <w:r w:rsidR="00714FFE" w:rsidRPr="00362198">
        <w:rPr>
          <w:rFonts w:ascii="Calibri" w:hAnsi="Calibri"/>
          <w:sz w:val="22"/>
          <w:szCs w:val="22"/>
        </w:rPr>
        <w:t xml:space="preserve"> </w:t>
      </w:r>
      <w:r w:rsidR="005A4034" w:rsidRPr="00362198">
        <w:rPr>
          <w:rFonts w:ascii="Calibri" w:hAnsi="Calibri"/>
          <w:sz w:val="22"/>
          <w:szCs w:val="22"/>
        </w:rPr>
        <w:t>“</w:t>
      </w:r>
      <w:r w:rsidRPr="00362198">
        <w:rPr>
          <w:rFonts w:ascii="Calibri" w:hAnsi="Calibri"/>
          <w:sz w:val="22"/>
          <w:szCs w:val="22"/>
        </w:rPr>
        <w:t>el</w:t>
      </w:r>
      <w:r w:rsidR="00BB3C06" w:rsidRPr="00362198">
        <w:rPr>
          <w:rFonts w:ascii="Calibri" w:hAnsi="Calibri"/>
          <w:sz w:val="22"/>
          <w:szCs w:val="22"/>
        </w:rPr>
        <w:t xml:space="preserve"> </w:t>
      </w:r>
      <w:r w:rsidR="005A4034" w:rsidRPr="00362198">
        <w:rPr>
          <w:rFonts w:ascii="Calibri" w:hAnsi="Calibri"/>
          <w:sz w:val="22"/>
          <w:szCs w:val="22"/>
        </w:rPr>
        <w:t xml:space="preserve"> mes registro contable</w:t>
      </w:r>
      <w:r w:rsidRPr="00362198">
        <w:rPr>
          <w:rFonts w:ascii="Calibri" w:hAnsi="Calibri"/>
          <w:sz w:val="22"/>
          <w:szCs w:val="22"/>
        </w:rPr>
        <w:t>”</w:t>
      </w:r>
      <w:r w:rsidR="005A4034" w:rsidRPr="00362198">
        <w:rPr>
          <w:rFonts w:ascii="Calibri" w:hAnsi="Calibri"/>
          <w:sz w:val="22"/>
          <w:szCs w:val="22"/>
        </w:rPr>
        <w:t xml:space="preserve"> </w:t>
      </w:r>
      <w:r w:rsidRPr="00362198">
        <w:rPr>
          <w:rFonts w:ascii="Calibri" w:hAnsi="Calibri"/>
          <w:sz w:val="22"/>
          <w:szCs w:val="22"/>
        </w:rPr>
        <w:t xml:space="preserve">toma </w:t>
      </w:r>
      <w:r w:rsidR="00BB3C06" w:rsidRPr="00362198">
        <w:rPr>
          <w:rFonts w:ascii="Calibri" w:hAnsi="Calibri"/>
          <w:sz w:val="22"/>
          <w:szCs w:val="22"/>
        </w:rPr>
        <w:t>su</w:t>
      </w:r>
      <w:r w:rsidR="00A55714" w:rsidRPr="00362198">
        <w:rPr>
          <w:rFonts w:ascii="Calibri" w:hAnsi="Calibri"/>
          <w:sz w:val="22"/>
          <w:szCs w:val="22"/>
        </w:rPr>
        <w:t>s</w:t>
      </w:r>
      <w:r w:rsidR="00BB3C06" w:rsidRPr="00362198">
        <w:rPr>
          <w:rFonts w:ascii="Calibri" w:hAnsi="Calibri"/>
          <w:sz w:val="22"/>
          <w:szCs w:val="22"/>
        </w:rPr>
        <w:t xml:space="preserve"> valor</w:t>
      </w:r>
      <w:r w:rsidR="00A55714" w:rsidRPr="00362198">
        <w:rPr>
          <w:rFonts w:ascii="Calibri" w:hAnsi="Calibri"/>
          <w:sz w:val="22"/>
          <w:szCs w:val="22"/>
        </w:rPr>
        <w:t>es</w:t>
      </w:r>
      <w:r w:rsidR="00BB3C06" w:rsidRPr="00362198">
        <w:rPr>
          <w:rFonts w:ascii="Calibri" w:hAnsi="Calibri"/>
          <w:sz w:val="22"/>
          <w:szCs w:val="22"/>
        </w:rPr>
        <w:t xml:space="preserve"> </w:t>
      </w:r>
      <w:r w:rsidR="005A4034" w:rsidRPr="00362198">
        <w:rPr>
          <w:rFonts w:ascii="Calibri" w:hAnsi="Calibri"/>
          <w:sz w:val="22"/>
          <w:szCs w:val="22"/>
        </w:rPr>
        <w:t xml:space="preserve">de </w:t>
      </w:r>
      <w:r w:rsidR="00A55714" w:rsidRPr="00362198">
        <w:rPr>
          <w:rFonts w:ascii="Calibri" w:hAnsi="Calibri"/>
          <w:sz w:val="22"/>
          <w:szCs w:val="22"/>
        </w:rPr>
        <w:t xml:space="preserve">los </w:t>
      </w:r>
      <w:r w:rsidRPr="00362198">
        <w:rPr>
          <w:rFonts w:ascii="Calibri" w:hAnsi="Calibri"/>
          <w:sz w:val="22"/>
          <w:szCs w:val="22"/>
        </w:rPr>
        <w:t>p</w:t>
      </w:r>
      <w:r w:rsidR="005A4034" w:rsidRPr="00362198">
        <w:rPr>
          <w:rFonts w:ascii="Calibri" w:hAnsi="Calibri"/>
          <w:sz w:val="22"/>
          <w:szCs w:val="22"/>
        </w:rPr>
        <w:t>arámetros</w:t>
      </w:r>
      <w:r w:rsidRPr="00362198">
        <w:rPr>
          <w:rFonts w:ascii="Calibri" w:hAnsi="Calibri"/>
          <w:sz w:val="22"/>
          <w:szCs w:val="22"/>
        </w:rPr>
        <w:t xml:space="preserve"> ingresados para el contrato</w:t>
      </w:r>
      <w:r w:rsidR="005A4034" w:rsidRPr="00362198">
        <w:rPr>
          <w:rFonts w:ascii="Calibri" w:hAnsi="Calibri"/>
          <w:sz w:val="22"/>
          <w:szCs w:val="22"/>
        </w:rPr>
        <w:t xml:space="preserve">,  </w:t>
      </w:r>
      <w:r w:rsidRPr="00362198">
        <w:rPr>
          <w:rFonts w:ascii="Calibri" w:hAnsi="Calibri"/>
          <w:sz w:val="22"/>
          <w:szCs w:val="22"/>
        </w:rPr>
        <w:t>l</w:t>
      </w:r>
      <w:r w:rsidR="00B27C69" w:rsidRPr="00362198">
        <w:rPr>
          <w:rFonts w:ascii="Calibri" w:hAnsi="Calibri"/>
          <w:sz w:val="22"/>
          <w:szCs w:val="22"/>
        </w:rPr>
        <w:t xml:space="preserve">a grilla </w:t>
      </w:r>
      <w:r w:rsidRPr="00362198">
        <w:rPr>
          <w:rFonts w:ascii="Calibri" w:hAnsi="Calibri"/>
          <w:sz w:val="22"/>
          <w:szCs w:val="22"/>
        </w:rPr>
        <w:t xml:space="preserve">es </w:t>
      </w:r>
      <w:r w:rsidR="00B27C69" w:rsidRPr="00362198">
        <w:rPr>
          <w:rFonts w:ascii="Calibri" w:hAnsi="Calibri"/>
          <w:sz w:val="22"/>
          <w:szCs w:val="22"/>
        </w:rPr>
        <w:t xml:space="preserve">editable </w:t>
      </w:r>
      <w:r w:rsidRPr="00362198">
        <w:rPr>
          <w:rFonts w:ascii="Calibri" w:hAnsi="Calibri"/>
          <w:sz w:val="22"/>
          <w:szCs w:val="22"/>
        </w:rPr>
        <w:t>para todo</w:t>
      </w:r>
      <w:r w:rsidR="00A55714" w:rsidRPr="00362198">
        <w:rPr>
          <w:rFonts w:ascii="Calibri" w:hAnsi="Calibri"/>
          <w:sz w:val="22"/>
          <w:szCs w:val="22"/>
        </w:rPr>
        <w:t>s</w:t>
      </w:r>
      <w:r w:rsidRPr="00362198">
        <w:rPr>
          <w:rFonts w:ascii="Calibri" w:hAnsi="Calibri"/>
          <w:sz w:val="22"/>
          <w:szCs w:val="22"/>
        </w:rPr>
        <w:t xml:space="preserve"> </w:t>
      </w:r>
      <w:r w:rsidR="005A4034" w:rsidRPr="00362198">
        <w:rPr>
          <w:rFonts w:ascii="Calibri" w:hAnsi="Calibri"/>
          <w:sz w:val="22"/>
          <w:szCs w:val="22"/>
        </w:rPr>
        <w:t>los meses de dev</w:t>
      </w:r>
      <w:r w:rsidR="00B27C69" w:rsidRPr="00362198">
        <w:rPr>
          <w:rFonts w:ascii="Calibri" w:hAnsi="Calibri"/>
          <w:sz w:val="22"/>
          <w:szCs w:val="22"/>
        </w:rPr>
        <w:t xml:space="preserve">engue </w:t>
      </w:r>
      <w:r w:rsidRPr="00362198">
        <w:rPr>
          <w:rFonts w:ascii="Calibri" w:hAnsi="Calibri"/>
          <w:sz w:val="22"/>
          <w:szCs w:val="22"/>
        </w:rPr>
        <w:t xml:space="preserve">en el </w:t>
      </w:r>
      <w:r w:rsidR="00B27C69" w:rsidRPr="00362198">
        <w:rPr>
          <w:rFonts w:ascii="Calibri" w:hAnsi="Calibri"/>
          <w:sz w:val="22"/>
          <w:szCs w:val="22"/>
        </w:rPr>
        <w:t>periodo de contrato</w:t>
      </w:r>
      <w:r w:rsidR="00037054" w:rsidRPr="00362198">
        <w:rPr>
          <w:rFonts w:ascii="Calibri" w:hAnsi="Calibri"/>
          <w:sz w:val="22"/>
          <w:szCs w:val="22"/>
        </w:rPr>
        <w:t xml:space="preserve">, </w:t>
      </w:r>
      <w:r w:rsidR="00BB3C06" w:rsidRPr="00362198">
        <w:rPr>
          <w:rFonts w:ascii="Calibri" w:hAnsi="Calibri"/>
          <w:sz w:val="22"/>
          <w:szCs w:val="22"/>
        </w:rPr>
        <w:t>el mes de abono y prima estimada.</w:t>
      </w:r>
    </w:p>
    <w:bookmarkEnd w:id="100"/>
    <w:bookmarkEnd w:id="101"/>
    <w:p w14:paraId="1BA10FB0" w14:textId="77777777" w:rsidR="00BB3C06" w:rsidRPr="00362198" w:rsidRDefault="00BB3C06" w:rsidP="00362198">
      <w:pPr>
        <w:pStyle w:val="Prrafodelista"/>
        <w:numPr>
          <w:ilvl w:val="0"/>
          <w:numId w:val="22"/>
        </w:numPr>
        <w:spacing w:line="276" w:lineRule="auto"/>
        <w:ind w:left="992" w:hanging="357"/>
        <w:jc w:val="both"/>
        <w:rPr>
          <w:rFonts w:asciiTheme="minorHAnsi" w:hAnsiTheme="minorHAnsi"/>
          <w:sz w:val="22"/>
          <w:lang w:val="es-ES"/>
        </w:rPr>
      </w:pPr>
      <w:r w:rsidRPr="00362198">
        <w:rPr>
          <w:rFonts w:asciiTheme="minorHAnsi" w:hAnsiTheme="minorHAnsi"/>
          <w:sz w:val="22"/>
          <w:lang w:val="es-ES"/>
        </w:rPr>
        <w:t>Acciones (Editar, Actualizar, Borrar)</w:t>
      </w:r>
    </w:p>
    <w:p w14:paraId="0CE39A6C" w14:textId="77777777" w:rsidR="00037054" w:rsidRDefault="00037054" w:rsidP="00362198">
      <w:pPr>
        <w:pStyle w:val="Prrafodelista"/>
        <w:spacing w:line="276" w:lineRule="auto"/>
        <w:ind w:left="993"/>
        <w:jc w:val="both"/>
        <w:rPr>
          <w:rFonts w:asciiTheme="minorHAnsi" w:hAnsiTheme="minorHAnsi"/>
          <w:lang w:val="es-ES"/>
        </w:rPr>
      </w:pPr>
    </w:p>
    <w:p w14:paraId="12A7EB27" w14:textId="77777777" w:rsidR="005A4034" w:rsidRDefault="0027305E" w:rsidP="0027305E">
      <w:pPr>
        <w:spacing w:line="276" w:lineRule="auto"/>
        <w:jc w:val="center"/>
        <w:rPr>
          <w:lang w:val="es-ES"/>
        </w:rPr>
      </w:pPr>
      <w:r>
        <w:rPr>
          <w:noProof/>
          <w:lang w:val="es-ES" w:eastAsia="es-ES"/>
        </w:rPr>
        <w:drawing>
          <wp:inline distT="0" distB="0" distL="0" distR="0" wp14:anchorId="2A1DA277" wp14:editId="4DEE7729">
            <wp:extent cx="4834715" cy="2940710"/>
            <wp:effectExtent l="0" t="0" r="444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277" t="11135" r="18655" b="15736"/>
                    <a:stretch/>
                  </pic:blipFill>
                  <pic:spPr bwMode="auto">
                    <a:xfrm>
                      <a:off x="0" y="0"/>
                      <a:ext cx="4879460" cy="2967926"/>
                    </a:xfrm>
                    <a:prstGeom prst="rect">
                      <a:avLst/>
                    </a:prstGeom>
                    <a:ln>
                      <a:noFill/>
                    </a:ln>
                    <a:extLst>
                      <a:ext uri="{53640926-AAD7-44D8-BBD7-CCE9431645EC}">
                        <a14:shadowObscured xmlns:a14="http://schemas.microsoft.com/office/drawing/2010/main"/>
                      </a:ext>
                    </a:extLst>
                  </pic:spPr>
                </pic:pic>
              </a:graphicData>
            </a:graphic>
          </wp:inline>
        </w:drawing>
      </w:r>
    </w:p>
    <w:p w14:paraId="4EF5050E" w14:textId="77777777" w:rsidR="00037054" w:rsidRDefault="00037054" w:rsidP="00362198">
      <w:pPr>
        <w:spacing w:line="276" w:lineRule="auto"/>
        <w:rPr>
          <w:lang w:val="es-ES"/>
        </w:rPr>
      </w:pPr>
    </w:p>
    <w:p w14:paraId="28CFD007" w14:textId="77777777" w:rsidR="0027305E" w:rsidRPr="00362198" w:rsidRDefault="0027305E" w:rsidP="0027305E">
      <w:pPr>
        <w:pStyle w:val="Prrafodelista"/>
        <w:numPr>
          <w:ilvl w:val="0"/>
          <w:numId w:val="22"/>
        </w:numPr>
        <w:spacing w:line="276" w:lineRule="auto"/>
        <w:ind w:left="992" w:hanging="357"/>
        <w:jc w:val="both"/>
        <w:rPr>
          <w:rFonts w:asciiTheme="minorHAnsi" w:hAnsiTheme="minorHAnsi"/>
          <w:sz w:val="22"/>
          <w:lang w:val="es-ES"/>
        </w:rPr>
      </w:pPr>
      <w:r w:rsidRPr="00362198">
        <w:rPr>
          <w:rFonts w:asciiTheme="minorHAnsi" w:hAnsiTheme="minorHAnsi"/>
          <w:sz w:val="22"/>
          <w:lang w:val="es-ES"/>
        </w:rPr>
        <w:t xml:space="preserve">La vista previa </w:t>
      </w:r>
      <w:r w:rsidRPr="00362198">
        <w:rPr>
          <w:noProof/>
          <w:sz w:val="22"/>
          <w:lang w:val="es-ES" w:eastAsia="es-ES"/>
        </w:rPr>
        <w:drawing>
          <wp:inline distT="0" distB="0" distL="0" distR="0" wp14:anchorId="505E481E" wp14:editId="4C019A23">
            <wp:extent cx="232410" cy="227330"/>
            <wp:effectExtent l="0" t="0" r="0" b="127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2410" cy="227330"/>
                    </a:xfrm>
                    <a:prstGeom prst="rect">
                      <a:avLst/>
                    </a:prstGeom>
                  </pic:spPr>
                </pic:pic>
              </a:graphicData>
            </a:graphic>
          </wp:inline>
        </w:drawing>
      </w:r>
      <w:r w:rsidRPr="00362198">
        <w:rPr>
          <w:rFonts w:asciiTheme="minorHAnsi" w:hAnsiTheme="minorHAnsi"/>
          <w:sz w:val="22"/>
          <w:lang w:val="es-ES"/>
        </w:rPr>
        <w:t xml:space="preserve"> </w:t>
      </w:r>
      <w:r w:rsidRPr="00362198">
        <w:rPr>
          <w:sz w:val="22"/>
        </w:rPr>
        <w:t>muestra</w:t>
      </w:r>
      <w:r w:rsidRPr="00362198">
        <w:rPr>
          <w:rFonts w:asciiTheme="minorHAnsi" w:hAnsiTheme="minorHAnsi"/>
          <w:sz w:val="22"/>
          <w:lang w:val="es-ES"/>
        </w:rPr>
        <w:t xml:space="preserve"> toda la información ingresada de primas.</w:t>
      </w:r>
    </w:p>
    <w:p w14:paraId="476C67EC" w14:textId="77777777" w:rsidR="0027305E" w:rsidRPr="0027305E" w:rsidRDefault="0027305E" w:rsidP="00362198">
      <w:pPr>
        <w:spacing w:line="276" w:lineRule="auto"/>
        <w:rPr>
          <w:sz w:val="18"/>
          <w:lang w:val="es-ES"/>
        </w:rPr>
      </w:pPr>
    </w:p>
    <w:p w14:paraId="24DB983C" w14:textId="77777777" w:rsidR="0027305E" w:rsidRDefault="0027305E" w:rsidP="0027305E">
      <w:pPr>
        <w:spacing w:line="276" w:lineRule="auto"/>
        <w:jc w:val="center"/>
        <w:rPr>
          <w:lang w:val="es-ES"/>
        </w:rPr>
      </w:pPr>
      <w:r>
        <w:rPr>
          <w:noProof/>
          <w:lang w:val="es-ES" w:eastAsia="es-ES"/>
        </w:rPr>
        <w:lastRenderedPageBreak/>
        <w:drawing>
          <wp:inline distT="0" distB="0" distL="0" distR="0" wp14:anchorId="7483187D" wp14:editId="644F6334">
            <wp:extent cx="4481223" cy="2509114"/>
            <wp:effectExtent l="0" t="0" r="0" b="571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547" t="27953" r="21164" b="12904"/>
                    <a:stretch/>
                  </pic:blipFill>
                  <pic:spPr bwMode="auto">
                    <a:xfrm>
                      <a:off x="0" y="0"/>
                      <a:ext cx="4517796" cy="2529592"/>
                    </a:xfrm>
                    <a:prstGeom prst="rect">
                      <a:avLst/>
                    </a:prstGeom>
                    <a:ln>
                      <a:noFill/>
                    </a:ln>
                    <a:extLst>
                      <a:ext uri="{53640926-AAD7-44D8-BBD7-CCE9431645EC}">
                        <a14:shadowObscured xmlns:a14="http://schemas.microsoft.com/office/drawing/2010/main"/>
                      </a:ext>
                    </a:extLst>
                  </pic:spPr>
                </pic:pic>
              </a:graphicData>
            </a:graphic>
          </wp:inline>
        </w:drawing>
      </w:r>
    </w:p>
    <w:p w14:paraId="176C04ED" w14:textId="77777777" w:rsidR="0027305E" w:rsidRDefault="0027305E" w:rsidP="0027305E">
      <w:pPr>
        <w:pStyle w:val="Ttulo1"/>
        <w:pBdr>
          <w:bottom w:val="none" w:sz="0" w:space="0" w:color="auto"/>
        </w:pBdr>
        <w:spacing w:after="0" w:line="276" w:lineRule="auto"/>
        <w:ind w:left="567"/>
        <w:rPr>
          <w:rFonts w:asciiTheme="minorHAnsi" w:hAnsiTheme="minorHAnsi"/>
          <w:color w:val="1C1C1C"/>
          <w:sz w:val="22"/>
          <w:szCs w:val="22"/>
        </w:rPr>
      </w:pPr>
    </w:p>
    <w:p w14:paraId="2605A462" w14:textId="77777777" w:rsidR="00037054" w:rsidRPr="0081410E" w:rsidRDefault="00037054" w:rsidP="0081410E">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81410E">
        <w:rPr>
          <w:rFonts w:asciiTheme="minorHAnsi" w:hAnsiTheme="minorHAnsi"/>
          <w:color w:val="1C1C1C"/>
          <w:sz w:val="22"/>
          <w:szCs w:val="22"/>
        </w:rPr>
        <w:t xml:space="preserve">Pestaña de </w:t>
      </w:r>
      <w:r w:rsidR="005A4034" w:rsidRPr="0081410E">
        <w:rPr>
          <w:rFonts w:asciiTheme="minorHAnsi" w:hAnsiTheme="minorHAnsi"/>
          <w:color w:val="1C1C1C"/>
          <w:sz w:val="22"/>
          <w:szCs w:val="22"/>
        </w:rPr>
        <w:t>Registro IBNR.</w:t>
      </w:r>
    </w:p>
    <w:p w14:paraId="4180047D" w14:textId="77777777" w:rsidR="00037054" w:rsidRPr="00037054" w:rsidRDefault="00037054" w:rsidP="00362198">
      <w:pPr>
        <w:pStyle w:val="Prrafodelista"/>
        <w:spacing w:line="276" w:lineRule="auto"/>
        <w:ind w:left="567"/>
        <w:jc w:val="both"/>
        <w:rPr>
          <w:rFonts w:asciiTheme="minorHAnsi" w:hAnsiTheme="minorHAnsi"/>
          <w:lang w:val="es-ES"/>
        </w:rPr>
      </w:pPr>
      <w:r w:rsidRPr="00037054">
        <w:rPr>
          <w:rFonts w:asciiTheme="minorHAnsi" w:hAnsiTheme="minorHAnsi"/>
          <w:lang w:val="es-ES"/>
        </w:rPr>
        <w:t xml:space="preserve">Este formulario permite el ingreso de </w:t>
      </w:r>
      <w:r w:rsidR="0027305E">
        <w:rPr>
          <w:rFonts w:asciiTheme="minorHAnsi" w:hAnsiTheme="minorHAnsi"/>
          <w:lang w:val="es-ES"/>
        </w:rPr>
        <w:t>IBNR</w:t>
      </w:r>
      <w:r w:rsidR="0027305E" w:rsidRPr="00037054">
        <w:rPr>
          <w:rFonts w:asciiTheme="minorHAnsi" w:hAnsiTheme="minorHAnsi"/>
          <w:lang w:val="es-ES"/>
        </w:rPr>
        <w:t>, “el mes</w:t>
      </w:r>
      <w:r w:rsidRPr="00037054">
        <w:rPr>
          <w:rFonts w:asciiTheme="minorHAnsi" w:hAnsiTheme="minorHAnsi"/>
          <w:lang w:val="es-ES"/>
        </w:rPr>
        <w:t xml:space="preserve"> registro contable” toma su valor de </w:t>
      </w:r>
      <w:r w:rsidR="00A55714">
        <w:rPr>
          <w:rFonts w:asciiTheme="minorHAnsi" w:hAnsiTheme="minorHAnsi"/>
          <w:lang w:val="es-ES"/>
        </w:rPr>
        <w:t xml:space="preserve">los </w:t>
      </w:r>
      <w:r w:rsidRPr="00037054">
        <w:rPr>
          <w:rFonts w:asciiTheme="minorHAnsi" w:hAnsiTheme="minorHAnsi"/>
          <w:lang w:val="es-ES"/>
        </w:rPr>
        <w:t xml:space="preserve">parámetros ingresados para el </w:t>
      </w:r>
      <w:r w:rsidR="0027305E" w:rsidRPr="00037054">
        <w:rPr>
          <w:rFonts w:asciiTheme="minorHAnsi" w:hAnsiTheme="minorHAnsi"/>
          <w:lang w:val="es-ES"/>
        </w:rPr>
        <w:t>contrato, la</w:t>
      </w:r>
      <w:r w:rsidRPr="00037054">
        <w:rPr>
          <w:rFonts w:asciiTheme="minorHAnsi" w:hAnsiTheme="minorHAnsi"/>
          <w:lang w:val="es-ES"/>
        </w:rPr>
        <w:t xml:space="preserve"> grilla es editable para todo</w:t>
      </w:r>
      <w:r w:rsidR="00A55714">
        <w:rPr>
          <w:rFonts w:asciiTheme="minorHAnsi" w:hAnsiTheme="minorHAnsi"/>
          <w:lang w:val="es-ES"/>
        </w:rPr>
        <w:t>s</w:t>
      </w:r>
      <w:r w:rsidRPr="00037054">
        <w:rPr>
          <w:rFonts w:asciiTheme="minorHAnsi" w:hAnsiTheme="minorHAnsi"/>
          <w:lang w:val="es-ES"/>
        </w:rPr>
        <w:t xml:space="preserve"> los meses de devengue </w:t>
      </w:r>
      <w:r w:rsidR="00A55714">
        <w:rPr>
          <w:rFonts w:asciiTheme="minorHAnsi" w:hAnsiTheme="minorHAnsi"/>
          <w:lang w:val="es-ES"/>
        </w:rPr>
        <w:t xml:space="preserve">del </w:t>
      </w:r>
      <w:r w:rsidRPr="00037054">
        <w:rPr>
          <w:rFonts w:asciiTheme="minorHAnsi" w:hAnsiTheme="minorHAnsi"/>
          <w:lang w:val="es-ES"/>
        </w:rPr>
        <w:t xml:space="preserve">periodo de contrato </w:t>
      </w:r>
      <w:r w:rsidR="00A55714">
        <w:rPr>
          <w:rFonts w:asciiTheme="minorHAnsi" w:hAnsiTheme="minorHAnsi"/>
          <w:lang w:val="es-ES"/>
        </w:rPr>
        <w:t xml:space="preserve">de la misma forma que el caso anterior también se ingresan </w:t>
      </w:r>
      <w:r w:rsidRPr="00037054">
        <w:rPr>
          <w:rFonts w:asciiTheme="minorHAnsi" w:hAnsiTheme="minorHAnsi"/>
          <w:lang w:val="es-ES"/>
        </w:rPr>
        <w:t>prima estimada</w:t>
      </w:r>
      <w:r w:rsidR="00A55714">
        <w:rPr>
          <w:rFonts w:asciiTheme="minorHAnsi" w:hAnsiTheme="minorHAnsi"/>
          <w:lang w:val="es-ES"/>
        </w:rPr>
        <w:t xml:space="preserve"> por cada mes de devengue</w:t>
      </w:r>
      <w:r w:rsidRPr="00037054">
        <w:rPr>
          <w:rFonts w:asciiTheme="minorHAnsi" w:hAnsiTheme="minorHAnsi"/>
          <w:lang w:val="es-ES"/>
        </w:rPr>
        <w:t>.</w:t>
      </w:r>
    </w:p>
    <w:p w14:paraId="673914C9" w14:textId="77777777" w:rsidR="00037054" w:rsidRDefault="00037054" w:rsidP="00362198">
      <w:pPr>
        <w:pStyle w:val="Prrafodelista"/>
        <w:numPr>
          <w:ilvl w:val="0"/>
          <w:numId w:val="26"/>
        </w:numPr>
        <w:spacing w:line="276" w:lineRule="auto"/>
        <w:jc w:val="both"/>
        <w:rPr>
          <w:rFonts w:asciiTheme="minorHAnsi" w:hAnsiTheme="minorHAnsi"/>
          <w:lang w:val="es-ES"/>
        </w:rPr>
      </w:pPr>
      <w:r w:rsidRPr="00037054">
        <w:rPr>
          <w:rFonts w:asciiTheme="minorHAnsi" w:hAnsiTheme="minorHAnsi"/>
          <w:lang w:val="es-ES"/>
        </w:rPr>
        <w:t>Acciones (Editar, Actualizar, Borrar)</w:t>
      </w:r>
      <w:r w:rsidR="0027305E">
        <w:rPr>
          <w:rFonts w:asciiTheme="minorHAnsi" w:hAnsiTheme="minorHAnsi"/>
          <w:lang w:val="es-ES"/>
        </w:rPr>
        <w:t>.</w:t>
      </w:r>
    </w:p>
    <w:p w14:paraId="13DF5A02" w14:textId="77777777" w:rsidR="0027305E" w:rsidRDefault="0027305E" w:rsidP="0027305E">
      <w:pPr>
        <w:pStyle w:val="Prrafodelista"/>
        <w:spacing w:line="276" w:lineRule="auto"/>
        <w:ind w:left="927"/>
        <w:jc w:val="both"/>
        <w:rPr>
          <w:rFonts w:asciiTheme="minorHAnsi" w:hAnsiTheme="minorHAnsi"/>
          <w:lang w:val="es-ES"/>
        </w:rPr>
      </w:pPr>
    </w:p>
    <w:p w14:paraId="7A8CC348" w14:textId="77777777" w:rsidR="0027305E" w:rsidRDefault="0027305E" w:rsidP="0027305E">
      <w:pPr>
        <w:spacing w:line="276" w:lineRule="auto"/>
        <w:jc w:val="center"/>
        <w:rPr>
          <w:rFonts w:asciiTheme="minorHAnsi" w:hAnsiTheme="minorHAnsi"/>
          <w:lang w:val="es-ES"/>
        </w:rPr>
      </w:pPr>
      <w:r>
        <w:rPr>
          <w:noProof/>
          <w:lang w:val="es-ES" w:eastAsia="es-ES"/>
        </w:rPr>
        <w:drawing>
          <wp:inline distT="0" distB="0" distL="0" distR="0" wp14:anchorId="549D9C07" wp14:editId="3D77A617">
            <wp:extent cx="5346686" cy="1682496"/>
            <wp:effectExtent l="0" t="0" r="6985"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064" t="21769" r="18660" b="40866"/>
                    <a:stretch/>
                  </pic:blipFill>
                  <pic:spPr bwMode="auto">
                    <a:xfrm>
                      <a:off x="0" y="0"/>
                      <a:ext cx="5379133" cy="1692706"/>
                    </a:xfrm>
                    <a:prstGeom prst="rect">
                      <a:avLst/>
                    </a:prstGeom>
                    <a:ln>
                      <a:noFill/>
                    </a:ln>
                    <a:extLst>
                      <a:ext uri="{53640926-AAD7-44D8-BBD7-CCE9431645EC}">
                        <a14:shadowObscured xmlns:a14="http://schemas.microsoft.com/office/drawing/2010/main"/>
                      </a:ext>
                    </a:extLst>
                  </pic:spPr>
                </pic:pic>
              </a:graphicData>
            </a:graphic>
          </wp:inline>
        </w:drawing>
      </w:r>
    </w:p>
    <w:p w14:paraId="052CA915" w14:textId="77777777" w:rsidR="0027305E" w:rsidRPr="0027305E" w:rsidRDefault="0027305E" w:rsidP="0027305E">
      <w:pPr>
        <w:spacing w:line="276" w:lineRule="auto"/>
        <w:jc w:val="center"/>
        <w:rPr>
          <w:rFonts w:asciiTheme="minorHAnsi" w:hAnsiTheme="minorHAnsi"/>
          <w:lang w:val="es-ES"/>
        </w:rPr>
      </w:pPr>
    </w:p>
    <w:p w14:paraId="1D5F2AED" w14:textId="77777777" w:rsidR="00037054" w:rsidRDefault="00037054" w:rsidP="00362198">
      <w:pPr>
        <w:pStyle w:val="Prrafodelista"/>
        <w:numPr>
          <w:ilvl w:val="0"/>
          <w:numId w:val="26"/>
        </w:numPr>
        <w:spacing w:line="276" w:lineRule="auto"/>
        <w:jc w:val="both"/>
        <w:rPr>
          <w:rFonts w:asciiTheme="minorHAnsi" w:hAnsiTheme="minorHAnsi"/>
          <w:lang w:val="es-ES"/>
        </w:rPr>
      </w:pPr>
      <w:r w:rsidRPr="00037054">
        <w:rPr>
          <w:rFonts w:asciiTheme="minorHAnsi" w:hAnsiTheme="minorHAnsi"/>
          <w:lang w:val="es-ES"/>
        </w:rPr>
        <w:t xml:space="preserve">La vista previa </w:t>
      </w:r>
      <w:r w:rsidR="00234B44">
        <w:rPr>
          <w:noProof/>
          <w:lang w:val="es-ES" w:eastAsia="es-ES"/>
        </w:rPr>
        <w:drawing>
          <wp:inline distT="0" distB="0" distL="0" distR="0" wp14:anchorId="322B8943" wp14:editId="4B3D9F10">
            <wp:extent cx="232410" cy="227330"/>
            <wp:effectExtent l="0" t="0" r="0" b="127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2410" cy="227330"/>
                    </a:xfrm>
                    <a:prstGeom prst="rect">
                      <a:avLst/>
                    </a:prstGeom>
                  </pic:spPr>
                </pic:pic>
              </a:graphicData>
            </a:graphic>
          </wp:inline>
        </w:drawing>
      </w:r>
      <w:r w:rsidR="00234B44">
        <w:rPr>
          <w:rFonts w:asciiTheme="minorHAnsi" w:hAnsiTheme="minorHAnsi"/>
          <w:lang w:val="es-ES"/>
        </w:rPr>
        <w:t xml:space="preserve"> </w:t>
      </w:r>
      <w:r w:rsidRPr="00037054">
        <w:rPr>
          <w:rFonts w:asciiTheme="minorHAnsi" w:hAnsiTheme="minorHAnsi"/>
          <w:lang w:val="es-ES"/>
        </w:rPr>
        <w:t>muestra toda la información ingresada</w:t>
      </w:r>
      <w:r>
        <w:rPr>
          <w:rFonts w:asciiTheme="minorHAnsi" w:hAnsiTheme="minorHAnsi"/>
          <w:lang w:val="es-ES"/>
        </w:rPr>
        <w:t xml:space="preserve"> de IBNR</w:t>
      </w:r>
      <w:r w:rsidRPr="00037054">
        <w:rPr>
          <w:rFonts w:asciiTheme="minorHAnsi" w:hAnsiTheme="minorHAnsi"/>
          <w:lang w:val="es-ES"/>
        </w:rPr>
        <w:t>.</w:t>
      </w:r>
    </w:p>
    <w:p w14:paraId="66FE8496" w14:textId="77777777" w:rsidR="0027305E" w:rsidRPr="0027305E" w:rsidRDefault="0027305E" w:rsidP="0027305E">
      <w:pPr>
        <w:spacing w:line="276" w:lineRule="auto"/>
        <w:jc w:val="both"/>
        <w:rPr>
          <w:rFonts w:asciiTheme="minorHAnsi" w:hAnsiTheme="minorHAnsi"/>
          <w:lang w:val="es-ES"/>
        </w:rPr>
      </w:pPr>
    </w:p>
    <w:p w14:paraId="4D315B10" w14:textId="77777777" w:rsidR="001D50AB" w:rsidRDefault="0027305E" w:rsidP="0027305E">
      <w:pPr>
        <w:jc w:val="center"/>
        <w:rPr>
          <w:rFonts w:ascii="Franklin Gothic Book" w:eastAsia="Times New Roman" w:hAnsi="Franklin Gothic Book"/>
          <w:b/>
          <w:color w:val="1C1C1C"/>
          <w:spacing w:val="5"/>
          <w:kern w:val="28"/>
          <w:sz w:val="32"/>
          <w:szCs w:val="48"/>
        </w:rPr>
      </w:pPr>
      <w:r>
        <w:rPr>
          <w:noProof/>
          <w:lang w:val="es-ES" w:eastAsia="es-ES"/>
        </w:rPr>
        <w:lastRenderedPageBreak/>
        <w:drawing>
          <wp:inline distT="0" distB="0" distL="0" distR="0" wp14:anchorId="160C0CD8" wp14:editId="675580C0">
            <wp:extent cx="5461487" cy="3065068"/>
            <wp:effectExtent l="0" t="0" r="6350" b="254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548" t="28200" r="21285" b="12648"/>
                    <a:stretch/>
                  </pic:blipFill>
                  <pic:spPr bwMode="auto">
                    <a:xfrm>
                      <a:off x="0" y="0"/>
                      <a:ext cx="5479118" cy="3074963"/>
                    </a:xfrm>
                    <a:prstGeom prst="rect">
                      <a:avLst/>
                    </a:prstGeom>
                    <a:ln>
                      <a:noFill/>
                    </a:ln>
                    <a:extLst>
                      <a:ext uri="{53640926-AAD7-44D8-BBD7-CCE9431645EC}">
                        <a14:shadowObscured xmlns:a14="http://schemas.microsoft.com/office/drawing/2010/main"/>
                      </a:ext>
                    </a:extLst>
                  </pic:spPr>
                </pic:pic>
              </a:graphicData>
            </a:graphic>
          </wp:inline>
        </w:drawing>
      </w:r>
    </w:p>
    <w:p w14:paraId="797F5637" w14:textId="77777777" w:rsidR="00037054" w:rsidRDefault="00037054">
      <w:pPr>
        <w:rPr>
          <w:rFonts w:ascii="Franklin Gothic Book" w:eastAsia="Times New Roman" w:hAnsi="Franklin Gothic Book"/>
          <w:b/>
          <w:color w:val="1C1C1C"/>
          <w:spacing w:val="5"/>
          <w:kern w:val="28"/>
          <w:sz w:val="32"/>
          <w:szCs w:val="48"/>
        </w:rPr>
      </w:pPr>
      <w:r>
        <w:rPr>
          <w:color w:val="1C1C1C"/>
          <w:sz w:val="32"/>
        </w:rPr>
        <w:br w:type="page"/>
      </w:r>
    </w:p>
    <w:p w14:paraId="251B8148" w14:textId="77777777" w:rsidR="005A4034" w:rsidRPr="0081410E" w:rsidRDefault="0081410E" w:rsidP="0081410E">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Pr>
          <w:rFonts w:asciiTheme="minorHAnsi" w:hAnsiTheme="minorHAnsi"/>
          <w:color w:val="1C1C1C"/>
          <w:sz w:val="24"/>
          <w:u w:val="single"/>
        </w:rPr>
        <w:lastRenderedPageBreak/>
        <w:t xml:space="preserve">Operaciones \ </w:t>
      </w:r>
      <w:r w:rsidR="00605C83" w:rsidRPr="0081410E">
        <w:rPr>
          <w:rFonts w:asciiTheme="minorHAnsi" w:hAnsiTheme="minorHAnsi"/>
          <w:color w:val="1C1C1C"/>
          <w:sz w:val="24"/>
          <w:u w:val="single"/>
        </w:rPr>
        <w:t>Carga de Archivos</w:t>
      </w:r>
    </w:p>
    <w:p w14:paraId="2B3B6007" w14:textId="77777777" w:rsidR="00037054" w:rsidRPr="00037054" w:rsidRDefault="00037054" w:rsidP="008C3A31">
      <w:pPr>
        <w:pStyle w:val="Prrafodelista"/>
        <w:spacing w:line="276" w:lineRule="auto"/>
        <w:ind w:left="360"/>
        <w:rPr>
          <w:rFonts w:ascii="Calibri" w:hAnsi="Calibri"/>
          <w:b/>
          <w:vanish/>
        </w:rPr>
      </w:pPr>
    </w:p>
    <w:p w14:paraId="1FDFC137" w14:textId="77777777" w:rsidR="00234B44" w:rsidRPr="00B71856" w:rsidRDefault="00234B44" w:rsidP="00B71856">
      <w:pPr>
        <w:spacing w:line="276" w:lineRule="auto"/>
        <w:jc w:val="both"/>
        <w:rPr>
          <w:rFonts w:ascii="Calibri" w:hAnsi="Calibri"/>
          <w:sz w:val="22"/>
        </w:rPr>
      </w:pPr>
      <w:r w:rsidRPr="00B71856">
        <w:rPr>
          <w:rFonts w:ascii="Calibri" w:hAnsi="Calibri"/>
          <w:sz w:val="22"/>
        </w:rPr>
        <w:t xml:space="preserve">Esta opción permite registrar la información en forma masiva de RSP y Pagos. Este formulario cuenta con un Botón de Carga  </w:t>
      </w:r>
      <w:r w:rsidRPr="00B71856">
        <w:rPr>
          <w:noProof/>
          <w:sz w:val="22"/>
          <w:lang w:val="es-ES" w:eastAsia="es-ES"/>
        </w:rPr>
        <w:drawing>
          <wp:inline distT="0" distB="0" distL="0" distR="0" wp14:anchorId="56392E20" wp14:editId="6AAB5C70">
            <wp:extent cx="215265" cy="220980"/>
            <wp:effectExtent l="0" t="0" r="0" b="762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15265" cy="220980"/>
                    </a:xfrm>
                    <a:prstGeom prst="rect">
                      <a:avLst/>
                    </a:prstGeom>
                  </pic:spPr>
                </pic:pic>
              </a:graphicData>
            </a:graphic>
          </wp:inline>
        </w:drawing>
      </w:r>
      <w:r w:rsidRPr="00B71856">
        <w:rPr>
          <w:rFonts w:ascii="Calibri" w:hAnsi="Calibri"/>
          <w:sz w:val="22"/>
        </w:rPr>
        <w:t xml:space="preserve"> , el cual permite </w:t>
      </w:r>
      <w:r w:rsidR="00C9444D" w:rsidRPr="00B71856">
        <w:rPr>
          <w:rFonts w:ascii="Calibri" w:hAnsi="Calibri"/>
          <w:sz w:val="22"/>
        </w:rPr>
        <w:t>importar la información del archivo y mostrarla en las pestañas de visualización según corresponda (RSP o Pagos).</w:t>
      </w:r>
    </w:p>
    <w:p w14:paraId="66041832" w14:textId="77777777" w:rsidR="00234B44" w:rsidRDefault="00234B44" w:rsidP="00234B44">
      <w:pPr>
        <w:spacing w:line="276" w:lineRule="auto"/>
        <w:rPr>
          <w:rFonts w:ascii="Calibri" w:hAnsi="Calibri"/>
        </w:rPr>
      </w:pPr>
    </w:p>
    <w:p w14:paraId="46211F5D" w14:textId="77777777" w:rsidR="003E7724" w:rsidRDefault="003E7724" w:rsidP="003E7724">
      <w:pPr>
        <w:spacing w:line="276" w:lineRule="auto"/>
        <w:jc w:val="center"/>
        <w:rPr>
          <w:rFonts w:ascii="Calibri" w:hAnsi="Calibri"/>
        </w:rPr>
      </w:pPr>
      <w:r>
        <w:rPr>
          <w:noProof/>
          <w:lang w:val="es-ES" w:eastAsia="es-ES"/>
        </w:rPr>
        <w:drawing>
          <wp:inline distT="0" distB="0" distL="0" distR="0" wp14:anchorId="4B061439" wp14:editId="434298E3">
            <wp:extent cx="5001905" cy="1141560"/>
            <wp:effectExtent l="0" t="0" r="0" b="190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038" t="21587" r="17905" b="50980"/>
                    <a:stretch/>
                  </pic:blipFill>
                  <pic:spPr bwMode="auto">
                    <a:xfrm>
                      <a:off x="0" y="0"/>
                      <a:ext cx="5044113" cy="1151193"/>
                    </a:xfrm>
                    <a:prstGeom prst="rect">
                      <a:avLst/>
                    </a:prstGeom>
                    <a:ln>
                      <a:noFill/>
                    </a:ln>
                    <a:extLst>
                      <a:ext uri="{53640926-AAD7-44D8-BBD7-CCE9431645EC}">
                        <a14:shadowObscured xmlns:a14="http://schemas.microsoft.com/office/drawing/2010/main"/>
                      </a:ext>
                    </a:extLst>
                  </pic:spPr>
                </pic:pic>
              </a:graphicData>
            </a:graphic>
          </wp:inline>
        </w:drawing>
      </w:r>
    </w:p>
    <w:p w14:paraId="7FBD0D85" w14:textId="77777777" w:rsidR="003E7724" w:rsidRPr="00234B44" w:rsidRDefault="003E7724" w:rsidP="00234B44">
      <w:pPr>
        <w:spacing w:line="276" w:lineRule="auto"/>
        <w:rPr>
          <w:rFonts w:ascii="Calibri" w:hAnsi="Calibri"/>
        </w:rPr>
      </w:pPr>
    </w:p>
    <w:p w14:paraId="12BCA63F" w14:textId="77777777" w:rsidR="00234B44" w:rsidRPr="00362198" w:rsidRDefault="00037054" w:rsidP="0081410E">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362198">
        <w:rPr>
          <w:rFonts w:asciiTheme="minorHAnsi" w:hAnsiTheme="minorHAnsi"/>
          <w:color w:val="1C1C1C"/>
          <w:sz w:val="22"/>
          <w:szCs w:val="22"/>
        </w:rPr>
        <w:t xml:space="preserve">Pestaña de </w:t>
      </w:r>
      <w:r w:rsidR="00234B44" w:rsidRPr="00362198">
        <w:rPr>
          <w:rFonts w:asciiTheme="minorHAnsi" w:hAnsiTheme="minorHAnsi"/>
          <w:color w:val="1C1C1C"/>
          <w:sz w:val="22"/>
          <w:szCs w:val="22"/>
        </w:rPr>
        <w:t>Carga de Datos.</w:t>
      </w:r>
    </w:p>
    <w:p w14:paraId="6A428D56" w14:textId="77777777" w:rsidR="00C9444D" w:rsidRPr="00B71856" w:rsidRDefault="00037054" w:rsidP="00B71856">
      <w:pPr>
        <w:spacing w:line="276" w:lineRule="auto"/>
        <w:ind w:left="567"/>
        <w:jc w:val="both"/>
        <w:rPr>
          <w:rFonts w:asciiTheme="minorHAnsi" w:hAnsiTheme="minorHAnsi"/>
          <w:sz w:val="22"/>
          <w:lang w:val="es-ES"/>
        </w:rPr>
      </w:pPr>
      <w:r w:rsidRPr="00B71856">
        <w:rPr>
          <w:rFonts w:asciiTheme="minorHAnsi" w:hAnsiTheme="minorHAnsi"/>
          <w:sz w:val="22"/>
          <w:lang w:val="es-ES"/>
        </w:rPr>
        <w:t xml:space="preserve">Este formulario </w:t>
      </w:r>
      <w:r w:rsidR="00234B44" w:rsidRPr="00B71856">
        <w:rPr>
          <w:rFonts w:asciiTheme="minorHAnsi" w:hAnsiTheme="minorHAnsi"/>
          <w:sz w:val="22"/>
          <w:lang w:val="es-ES"/>
        </w:rPr>
        <w:t xml:space="preserve">permite </w:t>
      </w:r>
      <w:r w:rsidR="00C9444D" w:rsidRPr="00B71856">
        <w:rPr>
          <w:rFonts w:asciiTheme="minorHAnsi" w:hAnsiTheme="minorHAnsi"/>
          <w:sz w:val="22"/>
          <w:lang w:val="es-ES"/>
        </w:rPr>
        <w:t xml:space="preserve">selección el contrato al cual se le realizará la carga de información, solo se mostrarán contratos vigentes, también se debe indicar el mes vigente al cual corresponde la información, el tipo de información a cargar y el nombre del archivo. </w:t>
      </w:r>
    </w:p>
    <w:p w14:paraId="1634FCE7" w14:textId="77777777" w:rsidR="00B3441B" w:rsidRDefault="00B3441B" w:rsidP="00234B44">
      <w:pPr>
        <w:ind w:left="426"/>
        <w:jc w:val="both"/>
        <w:rPr>
          <w:rFonts w:asciiTheme="minorHAnsi" w:hAnsiTheme="minorHAnsi"/>
          <w:lang w:val="es-ES"/>
        </w:rPr>
      </w:pPr>
    </w:p>
    <w:p w14:paraId="09D6E989" w14:textId="77777777" w:rsidR="005751F2" w:rsidRDefault="009B475A" w:rsidP="00B3441B">
      <w:pPr>
        <w:jc w:val="center"/>
        <w:rPr>
          <w:rFonts w:asciiTheme="minorHAnsi" w:hAnsiTheme="minorHAnsi"/>
          <w:lang w:val="es-ES"/>
        </w:rPr>
      </w:pPr>
      <w:r>
        <w:rPr>
          <w:noProof/>
          <w:lang w:val="es-ES" w:eastAsia="es-ES"/>
        </w:rPr>
        <w:drawing>
          <wp:inline distT="0" distB="0" distL="0" distR="0" wp14:anchorId="6CF00F8F" wp14:editId="5091CBA5">
            <wp:extent cx="4933666" cy="1471040"/>
            <wp:effectExtent l="0" t="0" r="635"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570" t="22171" r="17753" b="41642"/>
                    <a:stretch/>
                  </pic:blipFill>
                  <pic:spPr bwMode="auto">
                    <a:xfrm>
                      <a:off x="0" y="0"/>
                      <a:ext cx="4971789" cy="1482407"/>
                    </a:xfrm>
                    <a:prstGeom prst="rect">
                      <a:avLst/>
                    </a:prstGeom>
                    <a:ln>
                      <a:noFill/>
                    </a:ln>
                    <a:extLst>
                      <a:ext uri="{53640926-AAD7-44D8-BBD7-CCE9431645EC}">
                        <a14:shadowObscured xmlns:a14="http://schemas.microsoft.com/office/drawing/2010/main"/>
                      </a:ext>
                    </a:extLst>
                  </pic:spPr>
                </pic:pic>
              </a:graphicData>
            </a:graphic>
          </wp:inline>
        </w:drawing>
      </w:r>
    </w:p>
    <w:p w14:paraId="14C9E86A" w14:textId="77777777" w:rsidR="00C9444D" w:rsidRPr="001D50AB" w:rsidRDefault="00C9444D" w:rsidP="001D50AB">
      <w:pPr>
        <w:jc w:val="both"/>
        <w:rPr>
          <w:rFonts w:asciiTheme="minorHAnsi" w:hAnsiTheme="minorHAnsi"/>
          <w:lang w:val="es-ES"/>
        </w:rPr>
      </w:pPr>
    </w:p>
    <w:p w14:paraId="20E5F477" w14:textId="77777777" w:rsidR="00C9444D" w:rsidRPr="00B71856" w:rsidRDefault="00C9444D" w:rsidP="0081410E">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B71856">
        <w:rPr>
          <w:rFonts w:asciiTheme="minorHAnsi" w:hAnsiTheme="minorHAnsi"/>
          <w:color w:val="1C1C1C"/>
          <w:sz w:val="22"/>
          <w:szCs w:val="22"/>
        </w:rPr>
        <w:t xml:space="preserve">Pestaña de </w:t>
      </w:r>
      <w:r w:rsidR="005751F2" w:rsidRPr="00B71856">
        <w:rPr>
          <w:rFonts w:asciiTheme="minorHAnsi" w:hAnsiTheme="minorHAnsi"/>
          <w:color w:val="1C1C1C"/>
          <w:sz w:val="22"/>
          <w:szCs w:val="22"/>
        </w:rPr>
        <w:t>RSP.</w:t>
      </w:r>
    </w:p>
    <w:p w14:paraId="30E0376C" w14:textId="77777777" w:rsidR="005751F2" w:rsidRPr="00B71856" w:rsidRDefault="005751F2" w:rsidP="00B71856">
      <w:pPr>
        <w:spacing w:line="276" w:lineRule="auto"/>
        <w:ind w:left="567"/>
        <w:jc w:val="both"/>
        <w:rPr>
          <w:rFonts w:asciiTheme="minorHAnsi" w:hAnsiTheme="minorHAnsi"/>
          <w:sz w:val="22"/>
          <w:lang w:val="es-ES"/>
        </w:rPr>
      </w:pPr>
      <w:r w:rsidRPr="00B71856">
        <w:rPr>
          <w:rFonts w:asciiTheme="minorHAnsi" w:hAnsiTheme="minorHAnsi"/>
          <w:sz w:val="22"/>
          <w:lang w:val="es-ES"/>
        </w:rPr>
        <w:t xml:space="preserve">Muestra los </w:t>
      </w:r>
      <w:r w:rsidR="00B3441B" w:rsidRPr="00B71856">
        <w:rPr>
          <w:rFonts w:asciiTheme="minorHAnsi" w:hAnsiTheme="minorHAnsi"/>
          <w:sz w:val="22"/>
          <w:lang w:val="es-ES"/>
        </w:rPr>
        <w:t>registros cargados</w:t>
      </w:r>
      <w:r w:rsidRPr="00B71856">
        <w:rPr>
          <w:rFonts w:asciiTheme="minorHAnsi" w:hAnsiTheme="minorHAnsi"/>
          <w:sz w:val="22"/>
          <w:lang w:val="es-ES"/>
        </w:rPr>
        <w:t xml:space="preserve"> </w:t>
      </w:r>
      <w:r w:rsidR="00C9444D" w:rsidRPr="00B71856">
        <w:rPr>
          <w:rFonts w:asciiTheme="minorHAnsi" w:hAnsiTheme="minorHAnsi"/>
          <w:sz w:val="22"/>
          <w:lang w:val="es-ES"/>
        </w:rPr>
        <w:t xml:space="preserve">para el RSP del </w:t>
      </w:r>
      <w:r w:rsidRPr="00B71856">
        <w:rPr>
          <w:rFonts w:asciiTheme="minorHAnsi" w:hAnsiTheme="minorHAnsi"/>
          <w:sz w:val="22"/>
          <w:lang w:val="es-ES"/>
        </w:rPr>
        <w:t xml:space="preserve">mes vigente </w:t>
      </w:r>
      <w:r w:rsidR="00C9444D" w:rsidRPr="00B71856">
        <w:rPr>
          <w:rFonts w:asciiTheme="minorHAnsi" w:hAnsiTheme="minorHAnsi"/>
          <w:sz w:val="22"/>
          <w:lang w:val="es-ES"/>
        </w:rPr>
        <w:t>del contrato seleccionado</w:t>
      </w:r>
      <w:r w:rsidR="00946B91" w:rsidRPr="00B71856">
        <w:rPr>
          <w:rFonts w:asciiTheme="minorHAnsi" w:hAnsiTheme="minorHAnsi"/>
          <w:sz w:val="22"/>
          <w:lang w:val="es-ES"/>
        </w:rPr>
        <w:t>,</w:t>
      </w:r>
      <w:r w:rsidR="00154061" w:rsidRPr="00B71856">
        <w:rPr>
          <w:rFonts w:asciiTheme="minorHAnsi" w:hAnsiTheme="minorHAnsi"/>
          <w:sz w:val="22"/>
          <w:lang w:val="es-ES"/>
        </w:rPr>
        <w:t xml:space="preserve"> </w:t>
      </w:r>
      <w:r w:rsidR="00C9444D" w:rsidRPr="00B71856">
        <w:rPr>
          <w:rFonts w:asciiTheme="minorHAnsi" w:hAnsiTheme="minorHAnsi"/>
          <w:sz w:val="22"/>
          <w:lang w:val="es-ES"/>
        </w:rPr>
        <w:t xml:space="preserve">permite </w:t>
      </w:r>
      <w:r w:rsidR="00154061" w:rsidRPr="00B71856">
        <w:rPr>
          <w:rFonts w:asciiTheme="minorHAnsi" w:hAnsiTheme="minorHAnsi"/>
          <w:sz w:val="22"/>
          <w:lang w:val="es-ES"/>
        </w:rPr>
        <w:t xml:space="preserve">borrar los registros </w:t>
      </w:r>
      <w:r w:rsidR="00C9444D" w:rsidRPr="00B71856">
        <w:rPr>
          <w:rFonts w:asciiTheme="minorHAnsi" w:hAnsiTheme="minorHAnsi"/>
          <w:sz w:val="22"/>
          <w:lang w:val="es-ES"/>
        </w:rPr>
        <w:t xml:space="preserve">cargados </w:t>
      </w:r>
      <w:r w:rsidR="00154061" w:rsidRPr="00B71856">
        <w:rPr>
          <w:rFonts w:asciiTheme="minorHAnsi" w:hAnsiTheme="minorHAnsi"/>
          <w:sz w:val="22"/>
          <w:lang w:val="es-ES"/>
        </w:rPr>
        <w:t>para realizar una nueva carga.</w:t>
      </w:r>
    </w:p>
    <w:p w14:paraId="24BAFAEF" w14:textId="77777777" w:rsidR="00B3441B" w:rsidRPr="00C9444D" w:rsidRDefault="00B3441B" w:rsidP="00C9444D">
      <w:pPr>
        <w:pStyle w:val="Prrafodelista"/>
        <w:spacing w:line="276" w:lineRule="auto"/>
        <w:ind w:left="426"/>
        <w:jc w:val="both"/>
        <w:rPr>
          <w:rFonts w:ascii="Calibri" w:hAnsi="Calibri"/>
        </w:rPr>
      </w:pPr>
    </w:p>
    <w:p w14:paraId="34396E5A" w14:textId="77777777" w:rsidR="005751F2" w:rsidRDefault="005751F2" w:rsidP="00B3441B">
      <w:pPr>
        <w:jc w:val="center"/>
        <w:rPr>
          <w:lang w:val="es-ES"/>
        </w:rPr>
      </w:pPr>
      <w:r>
        <w:rPr>
          <w:noProof/>
          <w:lang w:val="es-ES" w:eastAsia="es-ES"/>
        </w:rPr>
        <w:drawing>
          <wp:inline distT="0" distB="0" distL="0" distR="0" wp14:anchorId="043E6BF6" wp14:editId="69C068DF">
            <wp:extent cx="5070143" cy="2580983"/>
            <wp:effectExtent l="0" t="0" r="0" b="0"/>
            <wp:docPr id="18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7CDF.tmp"/>
                    <pic:cNvPicPr/>
                  </pic:nvPicPr>
                  <pic:blipFill rotWithShape="1">
                    <a:blip r:embed="rId45" cstate="print">
                      <a:extLst>
                        <a:ext uri="{28A0092B-C50C-407E-A947-70E740481C1C}">
                          <a14:useLocalDpi xmlns:a14="http://schemas.microsoft.com/office/drawing/2010/main" val="0"/>
                        </a:ext>
                      </a:extLst>
                    </a:blip>
                    <a:srcRect l="3648" t="25057" r="4148" b="14113"/>
                    <a:stretch/>
                  </pic:blipFill>
                  <pic:spPr bwMode="auto">
                    <a:xfrm>
                      <a:off x="0" y="0"/>
                      <a:ext cx="5104655" cy="2598551"/>
                    </a:xfrm>
                    <a:prstGeom prst="rect">
                      <a:avLst/>
                    </a:prstGeom>
                    <a:ln>
                      <a:noFill/>
                    </a:ln>
                    <a:extLst>
                      <a:ext uri="{53640926-AAD7-44D8-BBD7-CCE9431645EC}">
                        <a14:shadowObscured xmlns:a14="http://schemas.microsoft.com/office/drawing/2010/main"/>
                      </a:ext>
                    </a:extLst>
                  </pic:spPr>
                </pic:pic>
              </a:graphicData>
            </a:graphic>
          </wp:inline>
        </w:drawing>
      </w:r>
    </w:p>
    <w:p w14:paraId="1A4B5022" w14:textId="77777777" w:rsidR="0081410E" w:rsidRDefault="0081410E" w:rsidP="0081410E">
      <w:pPr>
        <w:rPr>
          <w:lang w:val="es-ES"/>
        </w:rPr>
      </w:pPr>
    </w:p>
    <w:p w14:paraId="564DEF3C" w14:textId="77777777" w:rsidR="00F15955" w:rsidRPr="009B475A" w:rsidRDefault="00F15955" w:rsidP="0081410E">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sidRPr="009B475A">
        <w:rPr>
          <w:rFonts w:asciiTheme="minorHAnsi" w:hAnsiTheme="minorHAnsi"/>
          <w:color w:val="1C1C1C"/>
          <w:sz w:val="22"/>
          <w:szCs w:val="22"/>
        </w:rPr>
        <w:lastRenderedPageBreak/>
        <w:t xml:space="preserve">Pestaña de </w:t>
      </w:r>
      <w:r w:rsidR="005751F2" w:rsidRPr="009B475A">
        <w:rPr>
          <w:rFonts w:asciiTheme="minorHAnsi" w:hAnsiTheme="minorHAnsi"/>
          <w:color w:val="1C1C1C"/>
          <w:sz w:val="22"/>
          <w:szCs w:val="22"/>
        </w:rPr>
        <w:t>Pagos.</w:t>
      </w:r>
    </w:p>
    <w:p w14:paraId="06DFA432" w14:textId="77777777" w:rsidR="00F15955" w:rsidRPr="009B475A" w:rsidRDefault="005751F2" w:rsidP="009B475A">
      <w:pPr>
        <w:spacing w:line="276" w:lineRule="auto"/>
        <w:ind w:left="567"/>
        <w:jc w:val="both"/>
        <w:rPr>
          <w:rFonts w:asciiTheme="minorHAnsi" w:hAnsiTheme="minorHAnsi"/>
          <w:sz w:val="22"/>
          <w:lang w:val="es-ES"/>
        </w:rPr>
      </w:pPr>
      <w:r w:rsidRPr="009B475A">
        <w:rPr>
          <w:rFonts w:asciiTheme="minorHAnsi" w:hAnsiTheme="minorHAnsi"/>
          <w:sz w:val="22"/>
          <w:lang w:val="es-ES"/>
        </w:rPr>
        <w:t xml:space="preserve">Muestra </w:t>
      </w:r>
      <w:r w:rsidR="00F15955" w:rsidRPr="009B475A">
        <w:rPr>
          <w:rFonts w:asciiTheme="minorHAnsi" w:hAnsiTheme="minorHAnsi"/>
          <w:sz w:val="22"/>
          <w:lang w:val="es-ES"/>
        </w:rPr>
        <w:t xml:space="preserve">el detalle de </w:t>
      </w:r>
      <w:r w:rsidRPr="009B475A">
        <w:rPr>
          <w:rFonts w:asciiTheme="minorHAnsi" w:hAnsiTheme="minorHAnsi"/>
          <w:sz w:val="22"/>
          <w:lang w:val="es-ES"/>
        </w:rPr>
        <w:t>todos los</w:t>
      </w:r>
      <w:r w:rsidR="00F15955" w:rsidRPr="009B475A">
        <w:rPr>
          <w:rFonts w:asciiTheme="minorHAnsi" w:hAnsiTheme="minorHAnsi"/>
          <w:sz w:val="22"/>
          <w:lang w:val="es-ES"/>
        </w:rPr>
        <w:t xml:space="preserve"> pagos cargados según el contrato y tipo de pago </w:t>
      </w:r>
      <w:r w:rsidR="00215FBE" w:rsidRPr="009B475A">
        <w:rPr>
          <w:rFonts w:asciiTheme="minorHAnsi" w:hAnsiTheme="minorHAnsi"/>
          <w:sz w:val="22"/>
          <w:lang w:val="es-ES"/>
        </w:rPr>
        <w:t>seleccionado</w:t>
      </w:r>
      <w:r w:rsidR="00946B91" w:rsidRPr="009B475A">
        <w:rPr>
          <w:rFonts w:asciiTheme="minorHAnsi" w:hAnsiTheme="minorHAnsi"/>
          <w:sz w:val="22"/>
          <w:lang w:val="es-ES"/>
        </w:rPr>
        <w:t xml:space="preserve"> y también </w:t>
      </w:r>
      <w:r w:rsidR="00F15955" w:rsidRPr="009B475A">
        <w:rPr>
          <w:rFonts w:asciiTheme="minorHAnsi" w:hAnsiTheme="minorHAnsi"/>
          <w:sz w:val="22"/>
          <w:lang w:val="es-ES"/>
        </w:rPr>
        <w:t xml:space="preserve">permite </w:t>
      </w:r>
      <w:r w:rsidR="00946B91" w:rsidRPr="009B475A">
        <w:rPr>
          <w:rFonts w:asciiTheme="minorHAnsi" w:hAnsiTheme="minorHAnsi"/>
          <w:sz w:val="22"/>
          <w:lang w:val="es-ES"/>
        </w:rPr>
        <w:t>borrar los registros del me</w:t>
      </w:r>
      <w:r w:rsidR="00F15955" w:rsidRPr="009B475A">
        <w:rPr>
          <w:rFonts w:asciiTheme="minorHAnsi" w:hAnsiTheme="minorHAnsi"/>
          <w:sz w:val="22"/>
          <w:lang w:val="es-ES"/>
        </w:rPr>
        <w:t>s para realizar una nueva carga.</w:t>
      </w:r>
    </w:p>
    <w:p w14:paraId="4CAACC02" w14:textId="77777777" w:rsidR="005751F2" w:rsidRPr="009B475A" w:rsidRDefault="00F15955" w:rsidP="009B475A">
      <w:pPr>
        <w:spacing w:line="276" w:lineRule="auto"/>
        <w:ind w:left="567"/>
        <w:jc w:val="both"/>
        <w:rPr>
          <w:rFonts w:asciiTheme="minorHAnsi" w:hAnsiTheme="minorHAnsi"/>
          <w:sz w:val="22"/>
          <w:lang w:val="es-ES"/>
        </w:rPr>
      </w:pPr>
      <w:r w:rsidRPr="009B475A">
        <w:rPr>
          <w:rFonts w:asciiTheme="minorHAnsi" w:hAnsiTheme="minorHAnsi"/>
          <w:sz w:val="22"/>
          <w:lang w:val="es-ES"/>
        </w:rPr>
        <w:t>Los tipos de pagos que pueden ser cargados en forma masiva son</w:t>
      </w:r>
      <w:r w:rsidR="005751F2" w:rsidRPr="009B475A">
        <w:rPr>
          <w:rFonts w:asciiTheme="minorHAnsi" w:hAnsiTheme="minorHAnsi"/>
          <w:sz w:val="22"/>
          <w:lang w:val="es-ES"/>
        </w:rPr>
        <w:t xml:space="preserve">: </w:t>
      </w:r>
    </w:p>
    <w:p w14:paraId="4F614B42" w14:textId="77777777" w:rsidR="005751F2" w:rsidRPr="009B475A" w:rsidRDefault="005751F2" w:rsidP="005751F2">
      <w:pPr>
        <w:pStyle w:val="Prrafodelista"/>
        <w:numPr>
          <w:ilvl w:val="0"/>
          <w:numId w:val="19"/>
        </w:numPr>
        <w:rPr>
          <w:rFonts w:asciiTheme="minorHAnsi" w:hAnsiTheme="minorHAnsi"/>
          <w:sz w:val="22"/>
          <w:lang w:val="es-ES"/>
        </w:rPr>
      </w:pPr>
      <w:r w:rsidRPr="009B475A">
        <w:rPr>
          <w:rFonts w:asciiTheme="minorHAnsi" w:hAnsiTheme="minorHAnsi"/>
          <w:sz w:val="22"/>
          <w:lang w:val="es-ES"/>
        </w:rPr>
        <w:t>Aporte Adicional</w:t>
      </w:r>
    </w:p>
    <w:p w14:paraId="6290F758" w14:textId="77777777" w:rsidR="005751F2" w:rsidRPr="009B475A" w:rsidRDefault="005751F2" w:rsidP="005751F2">
      <w:pPr>
        <w:pStyle w:val="Prrafodelista"/>
        <w:numPr>
          <w:ilvl w:val="0"/>
          <w:numId w:val="19"/>
        </w:numPr>
        <w:rPr>
          <w:rFonts w:asciiTheme="minorHAnsi" w:hAnsiTheme="minorHAnsi"/>
          <w:sz w:val="22"/>
          <w:lang w:val="es-ES"/>
        </w:rPr>
      </w:pPr>
      <w:r w:rsidRPr="009B475A">
        <w:rPr>
          <w:rFonts w:asciiTheme="minorHAnsi" w:hAnsiTheme="minorHAnsi"/>
          <w:sz w:val="22"/>
          <w:lang w:val="es-ES"/>
        </w:rPr>
        <w:t>Sepelio</w:t>
      </w:r>
    </w:p>
    <w:p w14:paraId="6E6DD909" w14:textId="77777777" w:rsidR="005751F2" w:rsidRPr="009B475A" w:rsidRDefault="005751F2" w:rsidP="005751F2">
      <w:pPr>
        <w:pStyle w:val="Prrafodelista"/>
        <w:numPr>
          <w:ilvl w:val="0"/>
          <w:numId w:val="19"/>
        </w:numPr>
        <w:rPr>
          <w:rFonts w:asciiTheme="minorHAnsi" w:hAnsiTheme="minorHAnsi"/>
          <w:sz w:val="22"/>
          <w:lang w:val="es-ES"/>
        </w:rPr>
      </w:pPr>
      <w:r w:rsidRPr="009B475A">
        <w:rPr>
          <w:rFonts w:asciiTheme="minorHAnsi" w:hAnsiTheme="minorHAnsi"/>
          <w:sz w:val="22"/>
          <w:lang w:val="es-ES"/>
        </w:rPr>
        <w:t>Pensión</w:t>
      </w:r>
    </w:p>
    <w:p w14:paraId="072C27F5" w14:textId="77777777" w:rsidR="005751F2" w:rsidRPr="009B475A" w:rsidRDefault="005751F2" w:rsidP="005751F2">
      <w:pPr>
        <w:pStyle w:val="Prrafodelista"/>
        <w:numPr>
          <w:ilvl w:val="0"/>
          <w:numId w:val="19"/>
        </w:numPr>
        <w:rPr>
          <w:rFonts w:asciiTheme="minorHAnsi" w:hAnsiTheme="minorHAnsi"/>
          <w:sz w:val="22"/>
          <w:lang w:val="es-ES"/>
        </w:rPr>
      </w:pPr>
      <w:r w:rsidRPr="009B475A">
        <w:rPr>
          <w:rFonts w:asciiTheme="minorHAnsi" w:hAnsiTheme="minorHAnsi"/>
          <w:sz w:val="22"/>
          <w:lang w:val="es-ES"/>
        </w:rPr>
        <w:t>Pensión 20%</w:t>
      </w:r>
    </w:p>
    <w:p w14:paraId="440594E1" w14:textId="77777777" w:rsidR="00215FBE" w:rsidRPr="009B475A" w:rsidRDefault="005751F2" w:rsidP="00215FBE">
      <w:pPr>
        <w:pStyle w:val="Prrafodelista"/>
        <w:numPr>
          <w:ilvl w:val="0"/>
          <w:numId w:val="19"/>
        </w:numPr>
        <w:rPr>
          <w:rFonts w:asciiTheme="minorHAnsi" w:hAnsiTheme="minorHAnsi"/>
          <w:sz w:val="22"/>
          <w:lang w:val="es-ES"/>
        </w:rPr>
      </w:pPr>
      <w:r w:rsidRPr="009B475A">
        <w:rPr>
          <w:rFonts w:asciiTheme="minorHAnsi" w:hAnsiTheme="minorHAnsi"/>
          <w:sz w:val="22"/>
          <w:lang w:val="es-ES"/>
        </w:rPr>
        <w:t>Planilla Mensual</w:t>
      </w:r>
    </w:p>
    <w:p w14:paraId="252D6264" w14:textId="77777777" w:rsidR="00F15955" w:rsidRDefault="00F15955">
      <w:pPr>
        <w:rPr>
          <w:rFonts w:asciiTheme="minorHAnsi" w:hAnsiTheme="minorHAnsi"/>
          <w:lang w:val="es-ES"/>
        </w:rPr>
      </w:pPr>
    </w:p>
    <w:p w14:paraId="59246A52" w14:textId="77777777" w:rsidR="00EA7823" w:rsidRPr="009B475A" w:rsidRDefault="00EA7823" w:rsidP="009B475A">
      <w:pPr>
        <w:spacing w:line="276" w:lineRule="auto"/>
        <w:ind w:left="567"/>
        <w:jc w:val="both"/>
        <w:rPr>
          <w:rFonts w:asciiTheme="minorHAnsi" w:hAnsiTheme="minorHAnsi"/>
          <w:sz w:val="22"/>
          <w:lang w:val="es-ES"/>
        </w:rPr>
      </w:pPr>
      <w:r w:rsidRPr="009B475A">
        <w:rPr>
          <w:rFonts w:asciiTheme="minorHAnsi" w:hAnsiTheme="minorHAnsi"/>
          <w:sz w:val="22"/>
          <w:lang w:val="es-ES"/>
        </w:rPr>
        <w:t xml:space="preserve">Al realizar la carga masiva si existiera información no consistente (incompleta o con datos incorrectos) estos registros no se </w:t>
      </w:r>
      <w:r w:rsidR="009B475A" w:rsidRPr="009B475A">
        <w:rPr>
          <w:rFonts w:asciiTheme="minorHAnsi" w:hAnsiTheme="minorHAnsi"/>
          <w:sz w:val="22"/>
          <w:lang w:val="es-ES"/>
        </w:rPr>
        <w:t>cargarán</w:t>
      </w:r>
      <w:r w:rsidRPr="009B475A">
        <w:rPr>
          <w:rFonts w:asciiTheme="minorHAnsi" w:hAnsiTheme="minorHAnsi"/>
          <w:sz w:val="22"/>
          <w:lang w:val="es-ES"/>
        </w:rPr>
        <w:t xml:space="preserve"> y se podrán visualizar</w:t>
      </w:r>
      <w:r w:rsidR="005A4998" w:rsidRPr="009B475A">
        <w:rPr>
          <w:rFonts w:asciiTheme="minorHAnsi" w:hAnsiTheme="minorHAnsi"/>
          <w:sz w:val="22"/>
          <w:lang w:val="es-ES"/>
        </w:rPr>
        <w:t xml:space="preserve"> </w:t>
      </w:r>
      <w:r w:rsidR="00B3441B" w:rsidRPr="009B475A">
        <w:rPr>
          <w:rFonts w:asciiTheme="minorHAnsi" w:hAnsiTheme="minorHAnsi"/>
          <w:sz w:val="22"/>
          <w:lang w:val="es-ES"/>
        </w:rPr>
        <w:t>dándole click</w:t>
      </w:r>
      <w:r w:rsidR="005A4998" w:rsidRPr="009B475A">
        <w:rPr>
          <w:rFonts w:asciiTheme="minorHAnsi" w:hAnsiTheme="minorHAnsi"/>
          <w:sz w:val="22"/>
          <w:lang w:val="es-ES"/>
        </w:rPr>
        <w:t xml:space="preserve"> en el botón de ver registros errados </w:t>
      </w:r>
      <w:r w:rsidR="00B3441B" w:rsidRPr="009B475A">
        <w:rPr>
          <w:rFonts w:asciiTheme="minorHAnsi" w:hAnsiTheme="minorHAnsi"/>
          <w:noProof/>
          <w:sz w:val="22"/>
          <w:lang w:val="es-ES" w:eastAsia="es-ES"/>
        </w:rPr>
        <w:drawing>
          <wp:inline distT="0" distB="0" distL="0" distR="0" wp14:anchorId="15842F2C" wp14:editId="0B125DA4">
            <wp:extent cx="200660" cy="167005"/>
            <wp:effectExtent l="0" t="0" r="8890" b="444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2028" b="1"/>
                    <a:stretch/>
                  </pic:blipFill>
                  <pic:spPr bwMode="auto">
                    <a:xfrm>
                      <a:off x="0" y="0"/>
                      <a:ext cx="200660" cy="167005"/>
                    </a:xfrm>
                    <a:prstGeom prst="rect">
                      <a:avLst/>
                    </a:prstGeom>
                    <a:ln>
                      <a:noFill/>
                    </a:ln>
                    <a:extLst>
                      <a:ext uri="{53640926-AAD7-44D8-BBD7-CCE9431645EC}">
                        <a14:shadowObscured xmlns:a14="http://schemas.microsoft.com/office/drawing/2010/main"/>
                      </a:ext>
                    </a:extLst>
                  </pic:spPr>
                </pic:pic>
              </a:graphicData>
            </a:graphic>
          </wp:inline>
        </w:drawing>
      </w:r>
      <w:r w:rsidR="00B3441B" w:rsidRPr="009B475A">
        <w:rPr>
          <w:rFonts w:asciiTheme="minorHAnsi" w:hAnsiTheme="minorHAnsi"/>
          <w:sz w:val="22"/>
          <w:lang w:val="es-ES"/>
        </w:rPr>
        <w:t>.</w:t>
      </w:r>
    </w:p>
    <w:p w14:paraId="650FBD61" w14:textId="77777777" w:rsidR="00B3441B" w:rsidRDefault="00B3441B" w:rsidP="005A4998">
      <w:pPr>
        <w:spacing w:line="276" w:lineRule="auto"/>
        <w:jc w:val="both"/>
        <w:rPr>
          <w:rFonts w:asciiTheme="minorHAnsi" w:hAnsiTheme="minorHAnsi"/>
          <w:lang w:val="es-ES"/>
        </w:rPr>
      </w:pPr>
    </w:p>
    <w:p w14:paraId="27E11A2A" w14:textId="77777777" w:rsidR="00B3441B" w:rsidRDefault="00B3441B" w:rsidP="003E7724">
      <w:pPr>
        <w:spacing w:line="276" w:lineRule="auto"/>
        <w:jc w:val="center"/>
        <w:rPr>
          <w:rFonts w:asciiTheme="minorHAnsi" w:hAnsiTheme="minorHAnsi"/>
          <w:lang w:val="es-ES"/>
        </w:rPr>
      </w:pPr>
      <w:r w:rsidRPr="00F15955">
        <w:rPr>
          <w:rStyle w:val="nfasis"/>
          <w:rFonts w:asciiTheme="minorHAnsi" w:hAnsiTheme="minorHAnsi"/>
          <w:noProof/>
          <w:lang w:val="es-ES" w:eastAsia="es-ES"/>
        </w:rPr>
        <w:drawing>
          <wp:inline distT="0" distB="0" distL="0" distR="0" wp14:anchorId="5A9F07F6" wp14:editId="220148BA">
            <wp:extent cx="5166600" cy="2139067"/>
            <wp:effectExtent l="0" t="0" r="0" b="0"/>
            <wp:docPr id="18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EA4.tmp"/>
                    <pic:cNvPicPr/>
                  </pic:nvPicPr>
                  <pic:blipFill rotWithShape="1">
                    <a:blip r:embed="rId46">
                      <a:extLst>
                        <a:ext uri="{28A0092B-C50C-407E-A947-70E740481C1C}">
                          <a14:useLocalDpi xmlns:a14="http://schemas.microsoft.com/office/drawing/2010/main" val="0"/>
                        </a:ext>
                      </a:extLst>
                    </a:blip>
                    <a:srcRect l="3822" t="25711" r="4597" b="15524"/>
                    <a:stretch/>
                  </pic:blipFill>
                  <pic:spPr bwMode="auto">
                    <a:xfrm>
                      <a:off x="0" y="0"/>
                      <a:ext cx="5169017" cy="2140068"/>
                    </a:xfrm>
                    <a:prstGeom prst="rect">
                      <a:avLst/>
                    </a:prstGeom>
                    <a:ln>
                      <a:noFill/>
                    </a:ln>
                    <a:extLst>
                      <a:ext uri="{53640926-AAD7-44D8-BBD7-CCE9431645EC}">
                        <a14:shadowObscured xmlns:a14="http://schemas.microsoft.com/office/drawing/2010/main"/>
                      </a:ext>
                    </a:extLst>
                  </pic:spPr>
                </pic:pic>
              </a:graphicData>
            </a:graphic>
          </wp:inline>
        </w:drawing>
      </w:r>
    </w:p>
    <w:p w14:paraId="01B594A1" w14:textId="77777777" w:rsidR="00EA7823" w:rsidRDefault="00EA7823">
      <w:pPr>
        <w:rPr>
          <w:rFonts w:asciiTheme="minorHAnsi" w:eastAsia="Times New Roman" w:hAnsiTheme="minorHAnsi"/>
          <w:b/>
          <w:color w:val="1C1C1C"/>
          <w:spacing w:val="5"/>
          <w:kern w:val="28"/>
          <w:sz w:val="32"/>
          <w:szCs w:val="48"/>
        </w:rPr>
      </w:pPr>
      <w:r>
        <w:rPr>
          <w:rFonts w:asciiTheme="minorHAnsi" w:hAnsiTheme="minorHAnsi"/>
          <w:color w:val="1C1C1C"/>
          <w:sz w:val="32"/>
        </w:rPr>
        <w:br w:type="page"/>
      </w:r>
    </w:p>
    <w:p w14:paraId="2E139006" w14:textId="77777777" w:rsidR="00215FBE" w:rsidRPr="0081410E" w:rsidRDefault="0081410E" w:rsidP="0081410E">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Pr>
          <w:rFonts w:asciiTheme="minorHAnsi" w:hAnsiTheme="minorHAnsi"/>
          <w:color w:val="1C1C1C"/>
          <w:sz w:val="24"/>
          <w:u w:val="single"/>
        </w:rPr>
        <w:lastRenderedPageBreak/>
        <w:t>Operaciones \</w:t>
      </w:r>
      <w:r w:rsidR="00DC3CD2" w:rsidRPr="0081410E">
        <w:rPr>
          <w:rFonts w:asciiTheme="minorHAnsi" w:hAnsiTheme="minorHAnsi"/>
          <w:color w:val="1C1C1C"/>
          <w:sz w:val="24"/>
          <w:u w:val="single"/>
        </w:rPr>
        <w:t xml:space="preserve"> Operación</w:t>
      </w:r>
      <w:r w:rsidR="001D50AB" w:rsidRPr="0081410E">
        <w:rPr>
          <w:rFonts w:asciiTheme="minorHAnsi" w:hAnsiTheme="minorHAnsi"/>
          <w:color w:val="1C1C1C"/>
          <w:sz w:val="24"/>
          <w:u w:val="single"/>
        </w:rPr>
        <w:t xml:space="preserve"> </w:t>
      </w:r>
      <w:r w:rsidR="00215FBE" w:rsidRPr="0081410E">
        <w:rPr>
          <w:rFonts w:asciiTheme="minorHAnsi" w:hAnsiTheme="minorHAnsi"/>
          <w:color w:val="1C1C1C"/>
          <w:sz w:val="24"/>
          <w:u w:val="single"/>
        </w:rPr>
        <w:t>Manual</w:t>
      </w:r>
    </w:p>
    <w:p w14:paraId="3F88FE1D" w14:textId="77777777" w:rsidR="00F15955" w:rsidRPr="003E7724" w:rsidRDefault="00F15955" w:rsidP="00194966">
      <w:pPr>
        <w:spacing w:line="276" w:lineRule="auto"/>
        <w:jc w:val="both"/>
        <w:rPr>
          <w:rFonts w:asciiTheme="minorHAnsi" w:hAnsiTheme="minorHAnsi"/>
          <w:sz w:val="22"/>
          <w:lang w:val="es-ES"/>
        </w:rPr>
      </w:pPr>
      <w:r w:rsidRPr="003E7724">
        <w:rPr>
          <w:rFonts w:asciiTheme="minorHAnsi" w:hAnsiTheme="minorHAnsi"/>
          <w:sz w:val="22"/>
          <w:lang w:val="es-ES"/>
        </w:rPr>
        <w:t xml:space="preserve">Esta opción permite crear </w:t>
      </w:r>
      <w:r w:rsidR="003E7724" w:rsidRPr="003E7724">
        <w:rPr>
          <w:rFonts w:asciiTheme="minorHAnsi" w:hAnsiTheme="minorHAnsi"/>
          <w:sz w:val="22"/>
          <w:lang w:val="es-ES"/>
        </w:rPr>
        <w:t>registros</w:t>
      </w:r>
      <w:r w:rsidRPr="003E7724">
        <w:rPr>
          <w:rFonts w:asciiTheme="minorHAnsi" w:hAnsiTheme="minorHAnsi"/>
          <w:sz w:val="22"/>
          <w:lang w:val="es-ES"/>
        </w:rPr>
        <w:t xml:space="preserve"> </w:t>
      </w:r>
      <w:r w:rsidR="003E7724" w:rsidRPr="003E7724">
        <w:rPr>
          <w:rFonts w:asciiTheme="minorHAnsi" w:hAnsiTheme="minorHAnsi"/>
          <w:sz w:val="22"/>
          <w:lang w:val="es-ES"/>
        </w:rPr>
        <w:t xml:space="preserve">de </w:t>
      </w:r>
      <w:r w:rsidRPr="003E7724">
        <w:rPr>
          <w:rFonts w:asciiTheme="minorHAnsi" w:hAnsiTheme="minorHAnsi"/>
          <w:sz w:val="22"/>
          <w:lang w:val="es-ES"/>
        </w:rPr>
        <w:t>operación mensual</w:t>
      </w:r>
      <w:r w:rsidR="003E7724" w:rsidRPr="003E7724">
        <w:rPr>
          <w:rFonts w:asciiTheme="minorHAnsi" w:hAnsiTheme="minorHAnsi"/>
          <w:sz w:val="22"/>
          <w:lang w:val="es-ES"/>
        </w:rPr>
        <w:t xml:space="preserve">/trimestral </w:t>
      </w:r>
      <w:r w:rsidRPr="003E7724">
        <w:rPr>
          <w:rFonts w:asciiTheme="minorHAnsi" w:hAnsiTheme="minorHAnsi"/>
          <w:sz w:val="22"/>
          <w:lang w:val="es-ES"/>
        </w:rPr>
        <w:t>en forma manual, es decir un registro que procesado que directamente participara en el cierre de las operaciones mensuales y se computara con el total de los datos ingresados.</w:t>
      </w:r>
    </w:p>
    <w:p w14:paraId="05897767" w14:textId="77777777" w:rsidR="003E7724" w:rsidRPr="003E7724" w:rsidRDefault="003E7724" w:rsidP="00194966">
      <w:pPr>
        <w:spacing w:line="276" w:lineRule="auto"/>
        <w:jc w:val="both"/>
        <w:rPr>
          <w:rFonts w:asciiTheme="minorHAnsi" w:hAnsiTheme="minorHAnsi"/>
          <w:sz w:val="22"/>
          <w:lang w:val="es-ES"/>
        </w:rPr>
      </w:pPr>
    </w:p>
    <w:p w14:paraId="05B66E3B" w14:textId="77777777" w:rsidR="003E7724" w:rsidRPr="003E7724" w:rsidRDefault="003E7724" w:rsidP="003E7724">
      <w:pPr>
        <w:spacing w:line="276" w:lineRule="auto"/>
        <w:jc w:val="center"/>
        <w:rPr>
          <w:rFonts w:asciiTheme="minorHAnsi" w:hAnsiTheme="minorHAnsi"/>
          <w:sz w:val="22"/>
          <w:lang w:val="es-ES"/>
        </w:rPr>
      </w:pPr>
      <w:r w:rsidRPr="003E7724">
        <w:rPr>
          <w:noProof/>
          <w:sz w:val="22"/>
          <w:lang w:val="es-ES" w:eastAsia="es-ES"/>
        </w:rPr>
        <w:drawing>
          <wp:inline distT="0" distB="0" distL="0" distR="0" wp14:anchorId="264FD1AD" wp14:editId="5F2BA5F9">
            <wp:extent cx="5163699" cy="1207827"/>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588" t="22383" r="17720" b="49221"/>
                    <a:stretch/>
                  </pic:blipFill>
                  <pic:spPr bwMode="auto">
                    <a:xfrm>
                      <a:off x="0" y="0"/>
                      <a:ext cx="5244615" cy="1226754"/>
                    </a:xfrm>
                    <a:prstGeom prst="rect">
                      <a:avLst/>
                    </a:prstGeom>
                    <a:ln>
                      <a:noFill/>
                    </a:ln>
                    <a:extLst>
                      <a:ext uri="{53640926-AAD7-44D8-BBD7-CCE9431645EC}">
                        <a14:shadowObscured xmlns:a14="http://schemas.microsoft.com/office/drawing/2010/main"/>
                      </a:ext>
                    </a:extLst>
                  </pic:spPr>
                </pic:pic>
              </a:graphicData>
            </a:graphic>
          </wp:inline>
        </w:drawing>
      </w:r>
    </w:p>
    <w:p w14:paraId="42AF8FAC" w14:textId="77777777" w:rsidR="003E7724" w:rsidRPr="003E7724" w:rsidRDefault="003E7724" w:rsidP="00194966">
      <w:pPr>
        <w:spacing w:line="276" w:lineRule="auto"/>
        <w:jc w:val="both"/>
        <w:rPr>
          <w:rFonts w:asciiTheme="minorHAnsi" w:hAnsiTheme="minorHAnsi"/>
          <w:sz w:val="22"/>
          <w:lang w:val="es-ES"/>
        </w:rPr>
      </w:pPr>
    </w:p>
    <w:p w14:paraId="642782D6" w14:textId="77777777" w:rsidR="00F15955" w:rsidRPr="003E7724" w:rsidRDefault="00F15955" w:rsidP="00194966">
      <w:pPr>
        <w:spacing w:line="276" w:lineRule="auto"/>
        <w:jc w:val="both"/>
        <w:rPr>
          <w:rFonts w:asciiTheme="minorHAnsi" w:hAnsiTheme="minorHAnsi"/>
          <w:sz w:val="22"/>
          <w:lang w:val="es-ES"/>
        </w:rPr>
      </w:pPr>
      <w:r w:rsidRPr="003E7724">
        <w:rPr>
          <w:rFonts w:asciiTheme="minorHAnsi" w:hAnsiTheme="minorHAnsi"/>
          <w:sz w:val="22"/>
          <w:lang w:val="es-ES"/>
        </w:rPr>
        <w:t>La carga manual se registra para los siguientes tipos de información:</w:t>
      </w:r>
    </w:p>
    <w:p w14:paraId="5AD34546" w14:textId="77777777" w:rsidR="00215FBE" w:rsidRPr="003E7724" w:rsidRDefault="00215FBE" w:rsidP="00194966">
      <w:pPr>
        <w:pStyle w:val="Prrafodelista"/>
        <w:numPr>
          <w:ilvl w:val="0"/>
          <w:numId w:val="20"/>
        </w:numPr>
        <w:spacing w:line="276" w:lineRule="auto"/>
        <w:jc w:val="both"/>
        <w:rPr>
          <w:rFonts w:asciiTheme="minorHAnsi" w:hAnsiTheme="minorHAnsi"/>
          <w:sz w:val="22"/>
          <w:lang w:val="es-ES"/>
        </w:rPr>
      </w:pPr>
      <w:r w:rsidRPr="003E7724">
        <w:rPr>
          <w:rFonts w:asciiTheme="minorHAnsi" w:hAnsiTheme="minorHAnsi"/>
          <w:sz w:val="22"/>
          <w:lang w:val="es-ES"/>
        </w:rPr>
        <w:t>Primas</w:t>
      </w:r>
    </w:p>
    <w:p w14:paraId="76158018" w14:textId="77777777" w:rsidR="00215FBE" w:rsidRPr="003E7724" w:rsidRDefault="00215FBE" w:rsidP="00194966">
      <w:pPr>
        <w:pStyle w:val="Prrafodelista"/>
        <w:numPr>
          <w:ilvl w:val="0"/>
          <w:numId w:val="20"/>
        </w:numPr>
        <w:spacing w:line="276" w:lineRule="auto"/>
        <w:jc w:val="both"/>
        <w:rPr>
          <w:rFonts w:asciiTheme="minorHAnsi" w:hAnsiTheme="minorHAnsi"/>
          <w:sz w:val="22"/>
          <w:lang w:val="es-ES"/>
        </w:rPr>
      </w:pPr>
      <w:r w:rsidRPr="003E7724">
        <w:rPr>
          <w:rFonts w:asciiTheme="minorHAnsi" w:hAnsiTheme="minorHAnsi"/>
          <w:sz w:val="22"/>
          <w:lang w:val="es-ES"/>
        </w:rPr>
        <w:t>IBNR</w:t>
      </w:r>
    </w:p>
    <w:p w14:paraId="31E0079D" w14:textId="77777777" w:rsidR="00215FBE" w:rsidRPr="003E7724" w:rsidRDefault="00215FBE" w:rsidP="00194966">
      <w:pPr>
        <w:pStyle w:val="Prrafodelista"/>
        <w:numPr>
          <w:ilvl w:val="0"/>
          <w:numId w:val="20"/>
        </w:numPr>
        <w:spacing w:line="276" w:lineRule="auto"/>
        <w:jc w:val="both"/>
        <w:rPr>
          <w:rFonts w:asciiTheme="minorHAnsi" w:hAnsiTheme="minorHAnsi"/>
          <w:sz w:val="22"/>
          <w:lang w:val="es-ES"/>
        </w:rPr>
      </w:pPr>
      <w:r w:rsidRPr="003E7724">
        <w:rPr>
          <w:rFonts w:asciiTheme="minorHAnsi" w:hAnsiTheme="minorHAnsi"/>
          <w:sz w:val="22"/>
          <w:lang w:val="es-ES"/>
        </w:rPr>
        <w:t>Pagos</w:t>
      </w:r>
    </w:p>
    <w:p w14:paraId="7A90E547" w14:textId="77777777" w:rsidR="00215FBE" w:rsidRPr="003E7724" w:rsidRDefault="00215FBE" w:rsidP="00194966">
      <w:pPr>
        <w:pStyle w:val="Prrafodelista"/>
        <w:numPr>
          <w:ilvl w:val="0"/>
          <w:numId w:val="20"/>
        </w:numPr>
        <w:spacing w:line="276" w:lineRule="auto"/>
        <w:jc w:val="both"/>
        <w:rPr>
          <w:rFonts w:asciiTheme="minorHAnsi" w:hAnsiTheme="minorHAnsi"/>
          <w:sz w:val="22"/>
          <w:lang w:val="es-ES"/>
        </w:rPr>
      </w:pPr>
      <w:r w:rsidRPr="003E7724">
        <w:rPr>
          <w:rFonts w:asciiTheme="minorHAnsi" w:hAnsiTheme="minorHAnsi"/>
          <w:sz w:val="22"/>
          <w:lang w:val="es-ES"/>
        </w:rPr>
        <w:t>RSP</w:t>
      </w:r>
    </w:p>
    <w:p w14:paraId="23B8CD6E" w14:textId="77777777" w:rsidR="003E7724" w:rsidRPr="003E7724" w:rsidRDefault="003E7724" w:rsidP="00194966">
      <w:pPr>
        <w:spacing w:line="276" w:lineRule="auto"/>
        <w:jc w:val="both"/>
        <w:rPr>
          <w:rFonts w:asciiTheme="minorHAnsi" w:hAnsiTheme="minorHAnsi"/>
          <w:noProof/>
          <w:sz w:val="22"/>
          <w:lang w:val="es-PE" w:eastAsia="es-PE"/>
        </w:rPr>
      </w:pPr>
    </w:p>
    <w:p w14:paraId="03ADB986" w14:textId="77777777" w:rsidR="00EA7823" w:rsidRPr="003E7724" w:rsidRDefault="00EA7823" w:rsidP="00194966">
      <w:pPr>
        <w:spacing w:line="276" w:lineRule="auto"/>
        <w:jc w:val="both"/>
        <w:rPr>
          <w:rFonts w:asciiTheme="minorHAnsi" w:hAnsiTheme="minorHAnsi"/>
          <w:sz w:val="22"/>
          <w:lang w:val="es-ES"/>
        </w:rPr>
      </w:pPr>
      <w:r w:rsidRPr="003E7724">
        <w:rPr>
          <w:rFonts w:asciiTheme="minorHAnsi" w:hAnsiTheme="minorHAnsi"/>
          <w:sz w:val="22"/>
          <w:lang w:val="es-ES"/>
        </w:rPr>
        <w:t>Se deben ingresar todos los campos del registro manual. Con esta opción se podrán realizar ajustes a la información ingresada para el mes vigente.</w:t>
      </w:r>
    </w:p>
    <w:p w14:paraId="3AB304E0" w14:textId="77777777" w:rsidR="00EA7823" w:rsidRPr="003E7724" w:rsidRDefault="00EA7823" w:rsidP="00194966">
      <w:pPr>
        <w:spacing w:line="276" w:lineRule="auto"/>
        <w:jc w:val="both"/>
        <w:rPr>
          <w:rFonts w:asciiTheme="minorHAnsi" w:hAnsiTheme="minorHAnsi"/>
          <w:sz w:val="22"/>
          <w:lang w:val="es-ES"/>
        </w:rPr>
      </w:pPr>
    </w:p>
    <w:p w14:paraId="00CECBE3" w14:textId="77777777" w:rsidR="00EA7823" w:rsidRPr="003E7724" w:rsidRDefault="00EA7823" w:rsidP="00194966">
      <w:pPr>
        <w:spacing w:line="276" w:lineRule="auto"/>
        <w:jc w:val="both"/>
        <w:rPr>
          <w:rFonts w:asciiTheme="minorHAnsi" w:hAnsiTheme="minorHAnsi"/>
          <w:sz w:val="22"/>
          <w:lang w:val="es-ES"/>
        </w:rPr>
      </w:pPr>
      <w:r w:rsidRPr="003E7724">
        <w:rPr>
          <w:rFonts w:asciiTheme="minorHAnsi" w:hAnsiTheme="minorHAnsi"/>
          <w:sz w:val="22"/>
          <w:lang w:val="es-ES"/>
        </w:rPr>
        <w:t xml:space="preserve">Los registros manuales tienen un tipo de origen de datos </w:t>
      </w:r>
      <w:r w:rsidR="003E7724">
        <w:rPr>
          <w:rFonts w:asciiTheme="minorHAnsi" w:hAnsiTheme="minorHAnsi"/>
          <w:sz w:val="22"/>
          <w:lang w:val="es-ES"/>
        </w:rPr>
        <w:t xml:space="preserve">(Saldo Inicial, Otros) </w:t>
      </w:r>
      <w:r w:rsidRPr="003E7724">
        <w:rPr>
          <w:rFonts w:asciiTheme="minorHAnsi" w:hAnsiTheme="minorHAnsi"/>
          <w:sz w:val="22"/>
          <w:lang w:val="es-ES"/>
        </w:rPr>
        <w:t>diferente que permite identificarlos y saber que usuario lo genero.</w:t>
      </w:r>
    </w:p>
    <w:p w14:paraId="18707405" w14:textId="77777777" w:rsidR="00EA7823" w:rsidRPr="00EA7823" w:rsidRDefault="00EA7823" w:rsidP="00EA7823">
      <w:pPr>
        <w:jc w:val="both"/>
        <w:rPr>
          <w:rFonts w:asciiTheme="minorHAnsi" w:hAnsiTheme="minorHAnsi"/>
          <w:lang w:val="es-ES"/>
        </w:rPr>
      </w:pPr>
    </w:p>
    <w:p w14:paraId="2D1FB245" w14:textId="77777777" w:rsidR="001D50AB" w:rsidRPr="00F15955" w:rsidRDefault="003E7724" w:rsidP="003E7724">
      <w:pPr>
        <w:jc w:val="center"/>
        <w:rPr>
          <w:rFonts w:asciiTheme="minorHAnsi" w:eastAsia="Times New Roman" w:hAnsiTheme="minorHAnsi"/>
          <w:b/>
          <w:color w:val="1C1C1C"/>
          <w:spacing w:val="5"/>
          <w:kern w:val="28"/>
          <w:sz w:val="32"/>
          <w:szCs w:val="48"/>
        </w:rPr>
      </w:pPr>
      <w:r>
        <w:rPr>
          <w:noProof/>
          <w:lang w:val="es-ES" w:eastAsia="es-ES"/>
        </w:rPr>
        <w:drawing>
          <wp:inline distT="0" distB="0" distL="0" distR="0" wp14:anchorId="288B3047" wp14:editId="7EC7E011">
            <wp:extent cx="5370808" cy="2165299"/>
            <wp:effectExtent l="0" t="0" r="1905" b="698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464" t="22152" r="17848" b="28909"/>
                    <a:stretch/>
                  </pic:blipFill>
                  <pic:spPr bwMode="auto">
                    <a:xfrm>
                      <a:off x="0" y="0"/>
                      <a:ext cx="5409642" cy="2180955"/>
                    </a:xfrm>
                    <a:prstGeom prst="rect">
                      <a:avLst/>
                    </a:prstGeom>
                    <a:ln>
                      <a:noFill/>
                    </a:ln>
                    <a:extLst>
                      <a:ext uri="{53640926-AAD7-44D8-BBD7-CCE9431645EC}">
                        <a14:shadowObscured xmlns:a14="http://schemas.microsoft.com/office/drawing/2010/main"/>
                      </a:ext>
                    </a:extLst>
                  </pic:spPr>
                </pic:pic>
              </a:graphicData>
            </a:graphic>
          </wp:inline>
        </w:drawing>
      </w:r>
    </w:p>
    <w:p w14:paraId="3406C6DD" w14:textId="77777777" w:rsidR="00EA7823" w:rsidRDefault="00EA7823">
      <w:pPr>
        <w:rPr>
          <w:rFonts w:asciiTheme="minorHAnsi" w:eastAsia="Times New Roman" w:hAnsiTheme="minorHAnsi"/>
          <w:b/>
          <w:color w:val="1C1C1C"/>
          <w:spacing w:val="5"/>
          <w:kern w:val="28"/>
          <w:sz w:val="32"/>
          <w:szCs w:val="48"/>
        </w:rPr>
      </w:pPr>
      <w:r>
        <w:rPr>
          <w:rFonts w:asciiTheme="minorHAnsi" w:hAnsiTheme="minorHAnsi"/>
          <w:color w:val="1C1C1C"/>
          <w:sz w:val="32"/>
        </w:rPr>
        <w:br w:type="page"/>
      </w:r>
    </w:p>
    <w:p w14:paraId="0307DA8D" w14:textId="77777777" w:rsidR="00215FBE" w:rsidRPr="0081410E" w:rsidRDefault="00DC3CD2" w:rsidP="0081410E">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sidRPr="0081410E">
        <w:rPr>
          <w:rFonts w:asciiTheme="minorHAnsi" w:hAnsiTheme="minorHAnsi"/>
          <w:color w:val="1C1C1C"/>
          <w:sz w:val="24"/>
          <w:u w:val="single"/>
        </w:rPr>
        <w:lastRenderedPageBreak/>
        <w:t>Oper</w:t>
      </w:r>
      <w:r w:rsidR="0081410E">
        <w:rPr>
          <w:rFonts w:asciiTheme="minorHAnsi" w:hAnsiTheme="minorHAnsi"/>
          <w:color w:val="1C1C1C"/>
          <w:sz w:val="24"/>
          <w:u w:val="single"/>
        </w:rPr>
        <w:t>aciones</w:t>
      </w:r>
      <w:r w:rsidRPr="0081410E">
        <w:rPr>
          <w:rFonts w:asciiTheme="minorHAnsi" w:hAnsiTheme="minorHAnsi"/>
          <w:color w:val="1C1C1C"/>
          <w:sz w:val="24"/>
          <w:u w:val="single"/>
        </w:rPr>
        <w:t xml:space="preserve"> \ </w:t>
      </w:r>
      <w:r w:rsidR="00905581" w:rsidRPr="0081410E">
        <w:rPr>
          <w:rFonts w:asciiTheme="minorHAnsi" w:hAnsiTheme="minorHAnsi"/>
          <w:color w:val="1C1C1C"/>
          <w:sz w:val="24"/>
          <w:u w:val="single"/>
        </w:rPr>
        <w:t>Procesa</w:t>
      </w:r>
      <w:r w:rsidRPr="0081410E">
        <w:rPr>
          <w:rFonts w:asciiTheme="minorHAnsi" w:hAnsiTheme="minorHAnsi"/>
          <w:color w:val="1C1C1C"/>
          <w:sz w:val="24"/>
          <w:u w:val="single"/>
        </w:rPr>
        <w:t>r</w:t>
      </w:r>
      <w:r w:rsidR="00905581" w:rsidRPr="0081410E">
        <w:rPr>
          <w:rFonts w:asciiTheme="minorHAnsi" w:hAnsiTheme="minorHAnsi"/>
          <w:color w:val="1C1C1C"/>
          <w:sz w:val="24"/>
          <w:u w:val="single"/>
        </w:rPr>
        <w:t xml:space="preserve"> </w:t>
      </w:r>
      <w:r w:rsidRPr="0081410E">
        <w:rPr>
          <w:rFonts w:asciiTheme="minorHAnsi" w:hAnsiTheme="minorHAnsi"/>
          <w:color w:val="1C1C1C"/>
          <w:sz w:val="24"/>
          <w:u w:val="single"/>
        </w:rPr>
        <w:t>Información</w:t>
      </w:r>
    </w:p>
    <w:p w14:paraId="5F580F47" w14:textId="77777777" w:rsidR="00CD07B9" w:rsidRDefault="00CD07B9" w:rsidP="00194966">
      <w:pPr>
        <w:spacing w:line="276" w:lineRule="auto"/>
        <w:jc w:val="both"/>
        <w:rPr>
          <w:rFonts w:asciiTheme="minorHAnsi" w:hAnsiTheme="minorHAnsi"/>
          <w:sz w:val="22"/>
          <w:lang w:val="es-ES"/>
        </w:rPr>
      </w:pPr>
      <w:r w:rsidRPr="003E7724">
        <w:rPr>
          <w:rFonts w:asciiTheme="minorHAnsi" w:hAnsiTheme="minorHAnsi"/>
          <w:sz w:val="22"/>
          <w:lang w:val="es-ES"/>
        </w:rPr>
        <w:t>Esta opción permite procesar la información cargada al sistema para ser acumulada en forma mensual y trimestral según los criterios de clasificación de los informes para la SBS.</w:t>
      </w:r>
    </w:p>
    <w:p w14:paraId="504EF3E5" w14:textId="77777777" w:rsidR="003E7724" w:rsidRDefault="003E7724" w:rsidP="00194966">
      <w:pPr>
        <w:spacing w:line="276" w:lineRule="auto"/>
        <w:jc w:val="both"/>
        <w:rPr>
          <w:rFonts w:asciiTheme="minorHAnsi" w:hAnsiTheme="minorHAnsi"/>
          <w:sz w:val="22"/>
          <w:lang w:val="es-ES"/>
        </w:rPr>
      </w:pPr>
    </w:p>
    <w:p w14:paraId="7FEF69DC" w14:textId="77777777" w:rsidR="003E7724" w:rsidRDefault="003E7724" w:rsidP="00DC3CD2">
      <w:pPr>
        <w:spacing w:line="276" w:lineRule="auto"/>
        <w:jc w:val="center"/>
        <w:rPr>
          <w:rFonts w:asciiTheme="minorHAnsi" w:hAnsiTheme="minorHAnsi"/>
          <w:sz w:val="22"/>
          <w:lang w:val="es-ES"/>
        </w:rPr>
      </w:pPr>
      <w:r>
        <w:rPr>
          <w:noProof/>
          <w:lang w:val="es-ES" w:eastAsia="es-ES"/>
        </w:rPr>
        <w:drawing>
          <wp:inline distT="0" distB="0" distL="0" distR="0" wp14:anchorId="54EBE8EE" wp14:editId="7953DCEE">
            <wp:extent cx="5295331" cy="1248193"/>
            <wp:effectExtent l="0" t="0" r="635" b="952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549" t="22016" r="17531" b="49268"/>
                    <a:stretch/>
                  </pic:blipFill>
                  <pic:spPr bwMode="auto">
                    <a:xfrm>
                      <a:off x="0" y="0"/>
                      <a:ext cx="5351205" cy="1261363"/>
                    </a:xfrm>
                    <a:prstGeom prst="rect">
                      <a:avLst/>
                    </a:prstGeom>
                    <a:ln>
                      <a:noFill/>
                    </a:ln>
                    <a:extLst>
                      <a:ext uri="{53640926-AAD7-44D8-BBD7-CCE9431645EC}">
                        <a14:shadowObscured xmlns:a14="http://schemas.microsoft.com/office/drawing/2010/main"/>
                      </a:ext>
                    </a:extLst>
                  </pic:spPr>
                </pic:pic>
              </a:graphicData>
            </a:graphic>
          </wp:inline>
        </w:drawing>
      </w:r>
    </w:p>
    <w:p w14:paraId="1EBD1CAD" w14:textId="77777777" w:rsidR="003E7724" w:rsidRPr="003E7724" w:rsidRDefault="003E7724" w:rsidP="00194966">
      <w:pPr>
        <w:spacing w:line="276" w:lineRule="auto"/>
        <w:jc w:val="both"/>
        <w:rPr>
          <w:rFonts w:asciiTheme="minorHAnsi" w:hAnsiTheme="minorHAnsi"/>
          <w:sz w:val="22"/>
          <w:lang w:val="es-ES"/>
        </w:rPr>
      </w:pPr>
    </w:p>
    <w:p w14:paraId="5801E726" w14:textId="77777777" w:rsidR="00CD07B9" w:rsidRPr="003E7724" w:rsidRDefault="00CD07B9" w:rsidP="00194966">
      <w:pPr>
        <w:spacing w:line="276" w:lineRule="auto"/>
        <w:jc w:val="both"/>
        <w:rPr>
          <w:rFonts w:asciiTheme="minorHAnsi" w:hAnsiTheme="minorHAnsi"/>
          <w:sz w:val="22"/>
          <w:lang w:val="es-ES"/>
        </w:rPr>
      </w:pPr>
      <w:r w:rsidRPr="003E7724">
        <w:rPr>
          <w:rFonts w:asciiTheme="minorHAnsi" w:hAnsiTheme="minorHAnsi"/>
          <w:sz w:val="22"/>
          <w:lang w:val="es-ES"/>
        </w:rPr>
        <w:t>El procesamiento de los registros en forma mensual se llama operaciones y el procesamiento de forma trimestral se llama comprobantes.</w:t>
      </w:r>
    </w:p>
    <w:p w14:paraId="5C0D6F86" w14:textId="77777777" w:rsidR="00CD07B9" w:rsidRPr="003E7724" w:rsidRDefault="00CD07B9" w:rsidP="00194966">
      <w:pPr>
        <w:spacing w:line="276" w:lineRule="auto"/>
        <w:jc w:val="both"/>
        <w:rPr>
          <w:rFonts w:asciiTheme="minorHAnsi" w:hAnsiTheme="minorHAnsi"/>
          <w:sz w:val="22"/>
          <w:lang w:val="es-ES"/>
        </w:rPr>
      </w:pPr>
      <w:r w:rsidRPr="003E7724">
        <w:rPr>
          <w:rFonts w:asciiTheme="minorHAnsi" w:hAnsiTheme="minorHAnsi"/>
          <w:sz w:val="22"/>
          <w:lang w:val="es-ES"/>
        </w:rPr>
        <w:t>El procesamiento se realiza en forma progresiva y secuencial, es decir en forma cronológica, para poder procesar un trimestre deben haberse procesado previamente las operaciones de los 03 meses que lo componen.</w:t>
      </w:r>
    </w:p>
    <w:p w14:paraId="0A7C55E7" w14:textId="77777777" w:rsidR="00CD07B9" w:rsidRPr="003E7724" w:rsidRDefault="00CD07B9" w:rsidP="00194966">
      <w:pPr>
        <w:spacing w:line="276" w:lineRule="auto"/>
        <w:jc w:val="both"/>
        <w:rPr>
          <w:rFonts w:asciiTheme="minorHAnsi" w:hAnsiTheme="minorHAnsi"/>
          <w:sz w:val="22"/>
          <w:lang w:val="es-ES"/>
        </w:rPr>
      </w:pPr>
      <w:r w:rsidRPr="003E7724">
        <w:rPr>
          <w:rFonts w:asciiTheme="minorHAnsi" w:hAnsiTheme="minorHAnsi"/>
          <w:sz w:val="22"/>
          <w:lang w:val="es-ES"/>
        </w:rPr>
        <w:t xml:space="preserve">Al finalizar se </w:t>
      </w:r>
      <w:r w:rsidR="000573A2" w:rsidRPr="003E7724">
        <w:rPr>
          <w:rFonts w:asciiTheme="minorHAnsi" w:hAnsiTheme="minorHAnsi"/>
          <w:sz w:val="22"/>
          <w:lang w:val="es-ES"/>
        </w:rPr>
        <w:t>mostrará</w:t>
      </w:r>
      <w:r w:rsidRPr="003E7724">
        <w:rPr>
          <w:rFonts w:asciiTheme="minorHAnsi" w:hAnsiTheme="minorHAnsi"/>
          <w:sz w:val="22"/>
          <w:lang w:val="es-ES"/>
        </w:rPr>
        <w:t xml:space="preserve"> un resumen de la información procesada.</w:t>
      </w:r>
    </w:p>
    <w:p w14:paraId="5EF839CF" w14:textId="77777777" w:rsidR="00194966" w:rsidRPr="003E7724" w:rsidRDefault="00194966" w:rsidP="00194966">
      <w:pPr>
        <w:spacing w:line="276" w:lineRule="auto"/>
        <w:jc w:val="both"/>
        <w:rPr>
          <w:rFonts w:asciiTheme="minorHAnsi" w:hAnsiTheme="minorHAnsi"/>
          <w:sz w:val="22"/>
          <w:lang w:val="es-ES"/>
        </w:rPr>
      </w:pPr>
      <w:r w:rsidRPr="003E7724">
        <w:rPr>
          <w:rFonts w:asciiTheme="minorHAnsi" w:hAnsiTheme="minorHAnsi"/>
          <w:sz w:val="22"/>
          <w:lang w:val="es-ES"/>
        </w:rPr>
        <w:t xml:space="preserve">Toda la información procesada se </w:t>
      </w:r>
      <w:r w:rsidR="000573A2" w:rsidRPr="003E7724">
        <w:rPr>
          <w:rFonts w:asciiTheme="minorHAnsi" w:hAnsiTheme="minorHAnsi"/>
          <w:sz w:val="22"/>
          <w:lang w:val="es-ES"/>
        </w:rPr>
        <w:t>mostrará</w:t>
      </w:r>
      <w:r w:rsidRPr="003E7724">
        <w:rPr>
          <w:rFonts w:asciiTheme="minorHAnsi" w:hAnsiTheme="minorHAnsi"/>
          <w:sz w:val="22"/>
          <w:lang w:val="es-ES"/>
        </w:rPr>
        <w:t xml:space="preserve"> en la siguiente pestaña, la información procesada para el mes vigente podrá ser eliminada y</w:t>
      </w:r>
      <w:r w:rsidR="0088211F" w:rsidRPr="003E7724">
        <w:rPr>
          <w:rFonts w:asciiTheme="minorHAnsi" w:hAnsiTheme="minorHAnsi"/>
          <w:sz w:val="22"/>
          <w:lang w:val="es-ES"/>
        </w:rPr>
        <w:t xml:space="preserve">/o </w:t>
      </w:r>
      <w:r w:rsidR="000573A2" w:rsidRPr="003E7724">
        <w:rPr>
          <w:rFonts w:asciiTheme="minorHAnsi" w:hAnsiTheme="minorHAnsi"/>
          <w:sz w:val="22"/>
          <w:lang w:val="es-ES"/>
        </w:rPr>
        <w:t>depurada seleccionando</w:t>
      </w:r>
      <w:r w:rsidR="0088211F" w:rsidRPr="003E7724">
        <w:rPr>
          <w:rFonts w:asciiTheme="minorHAnsi" w:hAnsiTheme="minorHAnsi"/>
          <w:sz w:val="22"/>
          <w:lang w:val="es-ES"/>
        </w:rPr>
        <w:t xml:space="preserve"> uno o varios Ítems de la grilla, y podrá volverse </w:t>
      </w:r>
      <w:r w:rsidRPr="003E7724">
        <w:rPr>
          <w:rFonts w:asciiTheme="minorHAnsi" w:hAnsiTheme="minorHAnsi"/>
          <w:sz w:val="22"/>
          <w:lang w:val="es-ES"/>
        </w:rPr>
        <w:t>a cargar mientras no se cierre el mes vigente.</w:t>
      </w:r>
    </w:p>
    <w:p w14:paraId="73CEB18F" w14:textId="77777777" w:rsidR="00AE31FC" w:rsidRPr="003E7724" w:rsidRDefault="00AE31FC" w:rsidP="00194966">
      <w:pPr>
        <w:spacing w:line="276" w:lineRule="auto"/>
        <w:jc w:val="both"/>
        <w:rPr>
          <w:rFonts w:asciiTheme="minorHAnsi" w:hAnsiTheme="minorHAnsi"/>
          <w:sz w:val="22"/>
          <w:lang w:val="es-ES"/>
        </w:rPr>
      </w:pPr>
    </w:p>
    <w:p w14:paraId="5B7EA259" w14:textId="77777777" w:rsidR="00AE31FC" w:rsidRDefault="00AE31FC" w:rsidP="00DC3CD2">
      <w:pPr>
        <w:spacing w:line="276" w:lineRule="auto"/>
        <w:jc w:val="center"/>
        <w:rPr>
          <w:rFonts w:asciiTheme="minorHAnsi" w:hAnsiTheme="minorHAnsi"/>
          <w:sz w:val="22"/>
          <w:lang w:val="es-ES"/>
        </w:rPr>
      </w:pPr>
      <w:r w:rsidRPr="003E7724">
        <w:rPr>
          <w:rFonts w:asciiTheme="minorHAnsi" w:hAnsiTheme="minorHAnsi"/>
          <w:noProof/>
          <w:sz w:val="22"/>
          <w:lang w:val="es-ES" w:eastAsia="es-ES"/>
        </w:rPr>
        <w:drawing>
          <wp:inline distT="0" distB="0" distL="0" distR="0" wp14:anchorId="214F9AF0" wp14:editId="05F7A210">
            <wp:extent cx="5281684" cy="1262507"/>
            <wp:effectExtent l="0" t="0" r="0" b="0"/>
            <wp:docPr id="1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1DF1.tmp"/>
                    <pic:cNvPicPr/>
                  </pic:nvPicPr>
                  <pic:blipFill rotWithShape="1">
                    <a:blip r:embed="rId50" cstate="print">
                      <a:extLst>
                        <a:ext uri="{28A0092B-C50C-407E-A947-70E740481C1C}">
                          <a14:useLocalDpi xmlns:a14="http://schemas.microsoft.com/office/drawing/2010/main" val="0"/>
                        </a:ext>
                      </a:extLst>
                    </a:blip>
                    <a:srcRect t="19617" b="49394"/>
                    <a:stretch/>
                  </pic:blipFill>
                  <pic:spPr bwMode="auto">
                    <a:xfrm>
                      <a:off x="0" y="0"/>
                      <a:ext cx="5288885" cy="1264228"/>
                    </a:xfrm>
                    <a:prstGeom prst="rect">
                      <a:avLst/>
                    </a:prstGeom>
                    <a:ln>
                      <a:noFill/>
                    </a:ln>
                    <a:extLst>
                      <a:ext uri="{53640926-AAD7-44D8-BBD7-CCE9431645EC}">
                        <a14:shadowObscured xmlns:a14="http://schemas.microsoft.com/office/drawing/2010/main"/>
                      </a:ext>
                    </a:extLst>
                  </pic:spPr>
                </pic:pic>
              </a:graphicData>
            </a:graphic>
          </wp:inline>
        </w:drawing>
      </w:r>
    </w:p>
    <w:p w14:paraId="242723A6" w14:textId="77777777" w:rsidR="0081410E" w:rsidRPr="003E7724" w:rsidRDefault="0081410E" w:rsidP="00DC3CD2">
      <w:pPr>
        <w:spacing w:line="276" w:lineRule="auto"/>
        <w:jc w:val="center"/>
        <w:rPr>
          <w:rFonts w:asciiTheme="minorHAnsi" w:hAnsiTheme="minorHAnsi"/>
          <w:sz w:val="22"/>
          <w:lang w:val="es-ES"/>
        </w:rPr>
      </w:pPr>
    </w:p>
    <w:p w14:paraId="0C8F5FB0" w14:textId="77777777" w:rsidR="00AE31FC" w:rsidRPr="003E7724" w:rsidRDefault="00AE31FC" w:rsidP="00194966">
      <w:pPr>
        <w:spacing w:line="276" w:lineRule="auto"/>
        <w:jc w:val="both"/>
        <w:rPr>
          <w:rFonts w:asciiTheme="minorHAnsi" w:hAnsiTheme="minorHAnsi"/>
          <w:sz w:val="22"/>
          <w:lang w:val="es-ES"/>
        </w:rPr>
      </w:pPr>
    </w:p>
    <w:p w14:paraId="7356A83E" w14:textId="77777777" w:rsidR="000573A2" w:rsidRPr="003E7724" w:rsidRDefault="000573A2" w:rsidP="000573A2">
      <w:pPr>
        <w:spacing w:line="276" w:lineRule="auto"/>
        <w:jc w:val="center"/>
        <w:rPr>
          <w:rFonts w:asciiTheme="minorHAnsi" w:hAnsiTheme="minorHAnsi"/>
          <w:sz w:val="22"/>
          <w:lang w:val="es-ES"/>
        </w:rPr>
      </w:pPr>
      <w:r w:rsidRPr="003E7724">
        <w:rPr>
          <w:rFonts w:asciiTheme="minorHAnsi" w:hAnsiTheme="minorHAnsi"/>
          <w:noProof/>
          <w:sz w:val="22"/>
          <w:lang w:val="es-ES" w:eastAsia="es-ES"/>
        </w:rPr>
        <w:drawing>
          <wp:inline distT="0" distB="0" distL="0" distR="0" wp14:anchorId="0810EE1F" wp14:editId="0C8BD87B">
            <wp:extent cx="4865255" cy="2540000"/>
            <wp:effectExtent l="0" t="0" r="0" b="0"/>
            <wp:docPr id="1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8E8F.tmp"/>
                    <pic:cNvPicPr/>
                  </pic:nvPicPr>
                  <pic:blipFill rotWithShape="1">
                    <a:blip r:embed="rId51" cstate="print">
                      <a:extLst>
                        <a:ext uri="{28A0092B-C50C-407E-A947-70E740481C1C}">
                          <a14:useLocalDpi xmlns:a14="http://schemas.microsoft.com/office/drawing/2010/main" val="0"/>
                        </a:ext>
                      </a:extLst>
                    </a:blip>
                    <a:srcRect t="19591" b="20969"/>
                    <a:stretch/>
                  </pic:blipFill>
                  <pic:spPr bwMode="auto">
                    <a:xfrm>
                      <a:off x="0" y="0"/>
                      <a:ext cx="4867586" cy="2541217"/>
                    </a:xfrm>
                    <a:prstGeom prst="rect">
                      <a:avLst/>
                    </a:prstGeom>
                    <a:ln>
                      <a:noFill/>
                    </a:ln>
                    <a:extLst>
                      <a:ext uri="{53640926-AAD7-44D8-BBD7-CCE9431645EC}">
                        <a14:shadowObscured xmlns:a14="http://schemas.microsoft.com/office/drawing/2010/main"/>
                      </a:ext>
                    </a:extLst>
                  </pic:spPr>
                </pic:pic>
              </a:graphicData>
            </a:graphic>
          </wp:inline>
        </w:drawing>
      </w:r>
    </w:p>
    <w:p w14:paraId="5E815366" w14:textId="77777777" w:rsidR="000573A2" w:rsidRPr="003E7724" w:rsidRDefault="000573A2">
      <w:pPr>
        <w:rPr>
          <w:rFonts w:asciiTheme="minorHAnsi" w:eastAsia="Times New Roman" w:hAnsiTheme="minorHAnsi"/>
          <w:b/>
          <w:color w:val="1C1C1C"/>
          <w:spacing w:val="5"/>
          <w:kern w:val="28"/>
          <w:szCs w:val="48"/>
        </w:rPr>
      </w:pPr>
      <w:r w:rsidRPr="003E7724">
        <w:rPr>
          <w:rFonts w:asciiTheme="minorHAnsi" w:hAnsiTheme="minorHAnsi"/>
          <w:color w:val="1C1C1C"/>
        </w:rPr>
        <w:br w:type="page"/>
      </w:r>
    </w:p>
    <w:p w14:paraId="22695A15" w14:textId="77777777" w:rsidR="0090158E" w:rsidRPr="0081410E" w:rsidRDefault="00DC3CD2" w:rsidP="0081410E">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bookmarkStart w:id="105" w:name="OLE_LINK38"/>
      <w:bookmarkStart w:id="106" w:name="OLE_LINK39"/>
      <w:r w:rsidRPr="0081410E">
        <w:rPr>
          <w:rFonts w:asciiTheme="minorHAnsi" w:hAnsiTheme="minorHAnsi"/>
          <w:color w:val="1C1C1C"/>
          <w:sz w:val="24"/>
          <w:u w:val="single"/>
        </w:rPr>
        <w:lastRenderedPageBreak/>
        <w:t>Oper</w:t>
      </w:r>
      <w:r w:rsidR="0081410E">
        <w:rPr>
          <w:rFonts w:asciiTheme="minorHAnsi" w:hAnsiTheme="minorHAnsi"/>
          <w:color w:val="1C1C1C"/>
          <w:sz w:val="24"/>
          <w:u w:val="single"/>
        </w:rPr>
        <w:t>aciones</w:t>
      </w:r>
      <w:r w:rsidRPr="0081410E">
        <w:rPr>
          <w:rFonts w:asciiTheme="minorHAnsi" w:hAnsiTheme="minorHAnsi"/>
          <w:color w:val="1C1C1C"/>
          <w:sz w:val="24"/>
          <w:u w:val="single"/>
        </w:rPr>
        <w:t xml:space="preserve"> \ </w:t>
      </w:r>
      <w:r w:rsidR="0090158E" w:rsidRPr="0081410E">
        <w:rPr>
          <w:rFonts w:asciiTheme="minorHAnsi" w:hAnsiTheme="minorHAnsi"/>
          <w:color w:val="1C1C1C"/>
          <w:sz w:val="24"/>
          <w:u w:val="single"/>
        </w:rPr>
        <w:t>Cierre de Operaciones</w:t>
      </w:r>
    </w:p>
    <w:bookmarkEnd w:id="105"/>
    <w:bookmarkEnd w:id="106"/>
    <w:p w14:paraId="3EB18BEE" w14:textId="77777777" w:rsidR="0090158E" w:rsidRDefault="0088211F" w:rsidP="0088211F">
      <w:pPr>
        <w:spacing w:line="276" w:lineRule="auto"/>
        <w:jc w:val="both"/>
        <w:rPr>
          <w:rFonts w:asciiTheme="minorHAnsi" w:hAnsiTheme="minorHAnsi"/>
          <w:lang w:val="es-ES"/>
        </w:rPr>
      </w:pPr>
      <w:r>
        <w:rPr>
          <w:rFonts w:asciiTheme="minorHAnsi" w:hAnsiTheme="minorHAnsi"/>
          <w:lang w:val="es-ES"/>
        </w:rPr>
        <w:t xml:space="preserve">Esta opción permitirá realizar el cierre de las operaciones </w:t>
      </w:r>
      <w:r w:rsidR="0090158E" w:rsidRPr="00F15955">
        <w:rPr>
          <w:rFonts w:asciiTheme="minorHAnsi" w:hAnsiTheme="minorHAnsi"/>
          <w:lang w:val="es-ES"/>
        </w:rPr>
        <w:t>“Mensuales y Trimestrales” por cada tipo de información</w:t>
      </w:r>
      <w:r w:rsidR="00242BCE" w:rsidRPr="00F15955">
        <w:rPr>
          <w:rFonts w:asciiTheme="minorHAnsi" w:hAnsiTheme="minorHAnsi"/>
          <w:lang w:val="es-ES"/>
        </w:rPr>
        <w:t xml:space="preserve"> Procesado</w:t>
      </w:r>
      <w:r w:rsidR="0090158E" w:rsidRPr="00F15955">
        <w:rPr>
          <w:rFonts w:asciiTheme="minorHAnsi" w:hAnsiTheme="minorHAnsi"/>
          <w:lang w:val="es-ES"/>
        </w:rPr>
        <w:t>.</w:t>
      </w:r>
    </w:p>
    <w:p w14:paraId="3C51FB0F" w14:textId="77777777" w:rsidR="000573A2" w:rsidRDefault="0088211F" w:rsidP="0088211F">
      <w:pPr>
        <w:spacing w:line="276" w:lineRule="auto"/>
        <w:jc w:val="both"/>
        <w:rPr>
          <w:rFonts w:asciiTheme="minorHAnsi" w:hAnsiTheme="minorHAnsi"/>
          <w:lang w:val="es-ES"/>
        </w:rPr>
      </w:pPr>
      <w:r>
        <w:rPr>
          <w:rFonts w:asciiTheme="minorHAnsi" w:hAnsiTheme="minorHAnsi"/>
          <w:lang w:val="es-ES"/>
        </w:rPr>
        <w:t>El Cierre consiste en bloquear el procesamiento de la información del mes vigente, es decir no se pueda ser modificada.</w:t>
      </w:r>
    </w:p>
    <w:p w14:paraId="301940DF" w14:textId="77777777" w:rsidR="000573A2" w:rsidRDefault="000573A2" w:rsidP="0088211F">
      <w:pPr>
        <w:spacing w:line="276" w:lineRule="auto"/>
        <w:jc w:val="both"/>
        <w:rPr>
          <w:rFonts w:asciiTheme="minorHAnsi" w:hAnsiTheme="minorHAnsi"/>
          <w:lang w:val="es-ES"/>
        </w:rPr>
      </w:pPr>
    </w:p>
    <w:p w14:paraId="53DA7D5B" w14:textId="77777777" w:rsidR="000573A2" w:rsidRDefault="000573A2" w:rsidP="0088211F">
      <w:pPr>
        <w:spacing w:line="276" w:lineRule="auto"/>
        <w:jc w:val="both"/>
        <w:rPr>
          <w:rFonts w:asciiTheme="minorHAnsi" w:hAnsiTheme="minorHAnsi"/>
          <w:lang w:val="es-ES"/>
        </w:rPr>
      </w:pPr>
      <w:r w:rsidRPr="00F15955">
        <w:rPr>
          <w:rFonts w:asciiTheme="minorHAnsi" w:hAnsiTheme="minorHAnsi"/>
          <w:noProof/>
          <w:lang w:val="es-ES" w:eastAsia="es-ES"/>
        </w:rPr>
        <w:drawing>
          <wp:inline distT="0" distB="0" distL="0" distR="0" wp14:anchorId="6BFCA984" wp14:editId="57002E0E">
            <wp:extent cx="5477138" cy="1361440"/>
            <wp:effectExtent l="0" t="0" r="9525" b="0"/>
            <wp:docPr id="1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B82.tmp"/>
                    <pic:cNvPicPr/>
                  </pic:nvPicPr>
                  <pic:blipFill rotWithShape="1">
                    <a:blip r:embed="rId52">
                      <a:extLst>
                        <a:ext uri="{28A0092B-C50C-407E-A947-70E740481C1C}">
                          <a14:useLocalDpi xmlns:a14="http://schemas.microsoft.com/office/drawing/2010/main" val="0"/>
                        </a:ext>
                      </a:extLst>
                    </a:blip>
                    <a:srcRect t="19790" r="1217" b="48387"/>
                    <a:stretch/>
                  </pic:blipFill>
                  <pic:spPr bwMode="auto">
                    <a:xfrm>
                      <a:off x="0" y="0"/>
                      <a:ext cx="5481748" cy="1362586"/>
                    </a:xfrm>
                    <a:prstGeom prst="rect">
                      <a:avLst/>
                    </a:prstGeom>
                    <a:ln>
                      <a:noFill/>
                    </a:ln>
                    <a:extLst>
                      <a:ext uri="{53640926-AAD7-44D8-BBD7-CCE9431645EC}">
                        <a14:shadowObscured xmlns:a14="http://schemas.microsoft.com/office/drawing/2010/main"/>
                      </a:ext>
                    </a:extLst>
                  </pic:spPr>
                </pic:pic>
              </a:graphicData>
            </a:graphic>
          </wp:inline>
        </w:drawing>
      </w:r>
    </w:p>
    <w:p w14:paraId="0007FDCE" w14:textId="77777777" w:rsidR="0088211F" w:rsidRDefault="0088211F" w:rsidP="000573A2">
      <w:pPr>
        <w:spacing w:line="276" w:lineRule="auto"/>
        <w:jc w:val="center"/>
        <w:rPr>
          <w:rFonts w:asciiTheme="minorHAnsi" w:hAnsiTheme="minorHAnsi"/>
          <w:lang w:val="es-ES"/>
        </w:rPr>
      </w:pPr>
    </w:p>
    <w:p w14:paraId="4DA070F9" w14:textId="77777777" w:rsidR="00604C00" w:rsidRDefault="0088211F" w:rsidP="00604C00">
      <w:pPr>
        <w:spacing w:line="276" w:lineRule="auto"/>
        <w:jc w:val="both"/>
        <w:rPr>
          <w:rFonts w:asciiTheme="minorHAnsi" w:hAnsiTheme="minorHAnsi"/>
          <w:lang w:val="es-ES"/>
        </w:rPr>
      </w:pPr>
      <w:r>
        <w:rPr>
          <w:rFonts w:asciiTheme="minorHAnsi" w:hAnsiTheme="minorHAnsi"/>
          <w:lang w:val="es-ES"/>
        </w:rPr>
        <w:t xml:space="preserve">Cada cierre mostrará un registro de la información procesada </w:t>
      </w:r>
      <w:r w:rsidR="00604C00">
        <w:rPr>
          <w:rFonts w:asciiTheme="minorHAnsi" w:hAnsiTheme="minorHAnsi"/>
          <w:lang w:val="es-ES"/>
        </w:rPr>
        <w:t xml:space="preserve">indicando cantidad de registros procesados y los importes </w:t>
      </w:r>
      <w:r w:rsidR="00A619E5">
        <w:rPr>
          <w:rFonts w:asciiTheme="minorHAnsi" w:hAnsiTheme="minorHAnsi"/>
          <w:lang w:val="es-ES"/>
        </w:rPr>
        <w:t>acumulados,</w:t>
      </w:r>
      <w:r w:rsidR="00604C00">
        <w:rPr>
          <w:rFonts w:asciiTheme="minorHAnsi" w:hAnsiTheme="minorHAnsi"/>
          <w:lang w:val="es-ES"/>
        </w:rPr>
        <w:t xml:space="preserve"> así como el usuario que lo realizo.</w:t>
      </w:r>
    </w:p>
    <w:p w14:paraId="1F1ACF96" w14:textId="77777777" w:rsidR="002A3391" w:rsidRPr="00F15955" w:rsidRDefault="00604C00" w:rsidP="00604C00">
      <w:pPr>
        <w:spacing w:line="276" w:lineRule="auto"/>
        <w:jc w:val="both"/>
        <w:rPr>
          <w:rFonts w:asciiTheme="minorHAnsi" w:hAnsiTheme="minorHAnsi"/>
          <w:lang w:val="es-ES"/>
        </w:rPr>
      </w:pPr>
      <w:r>
        <w:rPr>
          <w:rFonts w:asciiTheme="minorHAnsi" w:hAnsiTheme="minorHAnsi"/>
          <w:lang w:val="es-ES"/>
        </w:rPr>
        <w:t xml:space="preserve">En este detalle se </w:t>
      </w:r>
      <w:r w:rsidR="002A3391" w:rsidRPr="00F15955">
        <w:rPr>
          <w:rFonts w:asciiTheme="minorHAnsi" w:hAnsiTheme="minorHAnsi"/>
          <w:lang w:val="es-ES"/>
        </w:rPr>
        <w:t>Incluye la opción de b</w:t>
      </w:r>
      <w:r w:rsidR="00777966" w:rsidRPr="00F15955">
        <w:rPr>
          <w:rFonts w:asciiTheme="minorHAnsi" w:hAnsiTheme="minorHAnsi"/>
          <w:lang w:val="es-ES"/>
        </w:rPr>
        <w:t xml:space="preserve">orrar </w:t>
      </w:r>
      <w:r>
        <w:rPr>
          <w:rFonts w:asciiTheme="minorHAnsi" w:hAnsiTheme="minorHAnsi"/>
          <w:lang w:val="es-ES"/>
        </w:rPr>
        <w:t>el cierre e</w:t>
      </w:r>
      <w:r w:rsidR="00777966" w:rsidRPr="00F15955">
        <w:rPr>
          <w:rFonts w:asciiTheme="minorHAnsi" w:hAnsiTheme="minorHAnsi"/>
          <w:lang w:val="es-ES"/>
        </w:rPr>
        <w:t>sta</w:t>
      </w:r>
      <w:r w:rsidR="002A3391" w:rsidRPr="00F15955">
        <w:rPr>
          <w:rFonts w:asciiTheme="minorHAnsi" w:hAnsiTheme="minorHAnsi"/>
          <w:lang w:val="es-ES"/>
        </w:rPr>
        <w:t xml:space="preserve"> </w:t>
      </w:r>
      <w:r w:rsidR="00777966" w:rsidRPr="00F15955">
        <w:rPr>
          <w:rFonts w:asciiTheme="minorHAnsi" w:hAnsiTheme="minorHAnsi"/>
          <w:lang w:val="es-ES"/>
        </w:rPr>
        <w:t>acción a</w:t>
      </w:r>
      <w:r w:rsidR="002A3391" w:rsidRPr="00F15955">
        <w:rPr>
          <w:rFonts w:asciiTheme="minorHAnsi" w:hAnsiTheme="minorHAnsi"/>
          <w:lang w:val="es-ES"/>
        </w:rPr>
        <w:t xml:space="preserve"> la vez realiza el borrado de</w:t>
      </w:r>
      <w:r w:rsidR="00C9029B" w:rsidRPr="00F15955">
        <w:rPr>
          <w:rFonts w:asciiTheme="minorHAnsi" w:hAnsiTheme="minorHAnsi"/>
          <w:lang w:val="es-ES"/>
        </w:rPr>
        <w:t xml:space="preserve"> registros en operaciones que </w:t>
      </w:r>
      <w:r>
        <w:rPr>
          <w:rFonts w:asciiTheme="minorHAnsi" w:hAnsiTheme="minorHAnsi"/>
          <w:lang w:val="es-ES"/>
        </w:rPr>
        <w:t xml:space="preserve">se </w:t>
      </w:r>
      <w:r w:rsidR="00C9029B" w:rsidRPr="00F15955">
        <w:rPr>
          <w:rFonts w:asciiTheme="minorHAnsi" w:hAnsiTheme="minorHAnsi"/>
          <w:lang w:val="es-ES"/>
        </w:rPr>
        <w:t>vincula al dicho cierre</w:t>
      </w:r>
      <w:r>
        <w:rPr>
          <w:rFonts w:asciiTheme="minorHAnsi" w:hAnsiTheme="minorHAnsi"/>
          <w:lang w:val="es-ES"/>
        </w:rPr>
        <w:t>, pudiendo realizar ajustes y emitirse otra vez</w:t>
      </w:r>
      <w:r w:rsidR="00C9029B" w:rsidRPr="00F15955">
        <w:rPr>
          <w:rFonts w:asciiTheme="minorHAnsi" w:hAnsiTheme="minorHAnsi"/>
          <w:lang w:val="es-ES"/>
        </w:rPr>
        <w:t>.</w:t>
      </w:r>
    </w:p>
    <w:p w14:paraId="629A6769" w14:textId="77777777" w:rsidR="00604C00" w:rsidRDefault="00604C00" w:rsidP="002E6E23">
      <w:pPr>
        <w:ind w:left="709"/>
        <w:jc w:val="both"/>
        <w:rPr>
          <w:rFonts w:asciiTheme="minorHAnsi" w:hAnsiTheme="minorHAnsi"/>
          <w:color w:val="FF0000"/>
          <w:lang w:val="es-ES"/>
        </w:rPr>
      </w:pPr>
    </w:p>
    <w:p w14:paraId="587E10A4" w14:textId="77777777" w:rsidR="002A3391" w:rsidRDefault="002A3391" w:rsidP="002A3391">
      <w:pPr>
        <w:rPr>
          <w:rFonts w:asciiTheme="minorHAnsi" w:hAnsiTheme="minorHAnsi"/>
        </w:rPr>
      </w:pPr>
      <w:r w:rsidRPr="00F15955">
        <w:rPr>
          <w:rFonts w:asciiTheme="minorHAnsi" w:hAnsiTheme="minorHAnsi"/>
          <w:noProof/>
          <w:lang w:val="es-ES" w:eastAsia="es-ES"/>
        </w:rPr>
        <w:drawing>
          <wp:inline distT="0" distB="0" distL="0" distR="0" wp14:anchorId="3CF3A7BA" wp14:editId="6A765FD6">
            <wp:extent cx="5560884" cy="1500986"/>
            <wp:effectExtent l="0" t="0" r="1905" b="4445"/>
            <wp:docPr id="1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131.tmp"/>
                    <pic:cNvPicPr/>
                  </pic:nvPicPr>
                  <pic:blipFill rotWithShape="1">
                    <a:blip r:embed="rId53">
                      <a:extLst>
                        <a:ext uri="{28A0092B-C50C-407E-A947-70E740481C1C}">
                          <a14:useLocalDpi xmlns:a14="http://schemas.microsoft.com/office/drawing/2010/main" val="0"/>
                        </a:ext>
                      </a:extLst>
                    </a:blip>
                    <a:srcRect l="1540" t="19549" r="1907" b="45363"/>
                    <a:stretch/>
                  </pic:blipFill>
                  <pic:spPr bwMode="auto">
                    <a:xfrm>
                      <a:off x="0" y="0"/>
                      <a:ext cx="5566317" cy="1502453"/>
                    </a:xfrm>
                    <a:prstGeom prst="rect">
                      <a:avLst/>
                    </a:prstGeom>
                    <a:ln>
                      <a:noFill/>
                    </a:ln>
                    <a:extLst>
                      <a:ext uri="{53640926-AAD7-44D8-BBD7-CCE9431645EC}">
                        <a14:shadowObscured xmlns:a14="http://schemas.microsoft.com/office/drawing/2010/main"/>
                      </a:ext>
                    </a:extLst>
                  </pic:spPr>
                </pic:pic>
              </a:graphicData>
            </a:graphic>
          </wp:inline>
        </w:drawing>
      </w:r>
    </w:p>
    <w:p w14:paraId="77515A30" w14:textId="77777777" w:rsidR="00604C00" w:rsidRPr="000573A2" w:rsidRDefault="000573A2" w:rsidP="000573A2">
      <w:pPr>
        <w:ind w:left="709" w:right="659"/>
        <w:jc w:val="both"/>
        <w:rPr>
          <w:rFonts w:asciiTheme="minorHAnsi" w:hAnsiTheme="minorHAnsi"/>
          <w:i/>
          <w:color w:val="FF0000"/>
          <w:sz w:val="22"/>
          <w:lang w:val="es-ES"/>
        </w:rPr>
      </w:pPr>
      <w:r w:rsidRPr="000573A2">
        <w:rPr>
          <w:rFonts w:asciiTheme="minorHAnsi" w:hAnsiTheme="minorHAnsi"/>
          <w:i/>
          <w:sz w:val="22"/>
          <w:lang w:val="es-ES"/>
        </w:rPr>
        <w:t>Nota. -</w:t>
      </w:r>
      <w:r w:rsidR="00604C00" w:rsidRPr="000573A2">
        <w:rPr>
          <w:rFonts w:asciiTheme="minorHAnsi" w:hAnsiTheme="minorHAnsi"/>
          <w:i/>
          <w:sz w:val="22"/>
          <w:lang w:val="es-ES"/>
        </w:rPr>
        <w:t xml:space="preserve"> La opción de borrado de ítems de la </w:t>
      </w:r>
      <w:r w:rsidRPr="000573A2">
        <w:rPr>
          <w:rFonts w:asciiTheme="minorHAnsi" w:hAnsiTheme="minorHAnsi"/>
          <w:i/>
          <w:sz w:val="22"/>
          <w:lang w:val="es-ES"/>
        </w:rPr>
        <w:t>grilla de</w:t>
      </w:r>
      <w:r w:rsidR="00604C00" w:rsidRPr="000573A2">
        <w:rPr>
          <w:rFonts w:asciiTheme="minorHAnsi" w:hAnsiTheme="minorHAnsi"/>
          <w:i/>
          <w:sz w:val="22"/>
          <w:lang w:val="es-ES"/>
        </w:rPr>
        <w:t xml:space="preserve"> cierre solo se utiliza cuando las operaciones creadas tengan algún error identificado o alguna observación.  </w:t>
      </w:r>
    </w:p>
    <w:p w14:paraId="06FDD1E3" w14:textId="77777777" w:rsidR="001D50AB" w:rsidRPr="00F15955" w:rsidRDefault="001D50AB">
      <w:pPr>
        <w:rPr>
          <w:rFonts w:asciiTheme="minorHAnsi" w:eastAsia="Times New Roman" w:hAnsiTheme="minorHAnsi"/>
          <w:b/>
          <w:color w:val="1C1C1C"/>
          <w:spacing w:val="5"/>
          <w:kern w:val="28"/>
          <w:sz w:val="32"/>
          <w:szCs w:val="48"/>
        </w:rPr>
      </w:pPr>
      <w:r w:rsidRPr="00F15955">
        <w:rPr>
          <w:rFonts w:asciiTheme="minorHAnsi" w:hAnsiTheme="minorHAnsi"/>
          <w:color w:val="1C1C1C"/>
          <w:sz w:val="32"/>
        </w:rPr>
        <w:br w:type="page"/>
      </w:r>
    </w:p>
    <w:p w14:paraId="52699B0D" w14:textId="77777777" w:rsidR="002A3391" w:rsidRPr="00542649" w:rsidRDefault="00542649" w:rsidP="00542649">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Pr>
          <w:rFonts w:asciiTheme="minorHAnsi" w:hAnsiTheme="minorHAnsi"/>
          <w:color w:val="1C1C1C"/>
          <w:sz w:val="24"/>
          <w:u w:val="single"/>
        </w:rPr>
        <w:lastRenderedPageBreak/>
        <w:t>Operaciones</w:t>
      </w:r>
      <w:r w:rsidR="00DC3CD2" w:rsidRPr="00542649">
        <w:rPr>
          <w:rFonts w:asciiTheme="minorHAnsi" w:hAnsiTheme="minorHAnsi"/>
          <w:color w:val="1C1C1C"/>
          <w:sz w:val="24"/>
          <w:u w:val="single"/>
        </w:rPr>
        <w:t xml:space="preserve"> \ </w:t>
      </w:r>
      <w:r w:rsidR="002A3391" w:rsidRPr="00542649">
        <w:rPr>
          <w:rFonts w:asciiTheme="minorHAnsi" w:hAnsiTheme="minorHAnsi"/>
          <w:color w:val="1C1C1C"/>
          <w:sz w:val="24"/>
          <w:u w:val="single"/>
        </w:rPr>
        <w:t>Interface Contable</w:t>
      </w:r>
    </w:p>
    <w:p w14:paraId="386E144B" w14:textId="77777777" w:rsidR="00604C00" w:rsidRDefault="00BC3ABA" w:rsidP="002E6E23">
      <w:pPr>
        <w:jc w:val="both"/>
        <w:rPr>
          <w:rFonts w:asciiTheme="minorHAnsi" w:hAnsiTheme="minorHAnsi"/>
        </w:rPr>
      </w:pPr>
      <w:r w:rsidRPr="00F15955">
        <w:rPr>
          <w:rFonts w:asciiTheme="minorHAnsi" w:hAnsiTheme="minorHAnsi"/>
          <w:noProof/>
          <w:lang w:val="es-ES" w:eastAsia="es-ES"/>
        </w:rPr>
        <w:drawing>
          <wp:anchor distT="0" distB="0" distL="114300" distR="114300" simplePos="0" relativeHeight="251664384" behindDoc="0" locked="0" layoutInCell="1" allowOverlap="1" wp14:anchorId="5A4789B4" wp14:editId="057AACFD">
            <wp:simplePos x="0" y="0"/>
            <wp:positionH relativeFrom="column">
              <wp:posOffset>4445</wp:posOffset>
            </wp:positionH>
            <wp:positionV relativeFrom="paragraph">
              <wp:posOffset>1340485</wp:posOffset>
            </wp:positionV>
            <wp:extent cx="5549265" cy="1290320"/>
            <wp:effectExtent l="0" t="0" r="0" b="5080"/>
            <wp:wrapSquare wrapText="bothSides"/>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extLst>
                        <a:ext uri="{28A0092B-C50C-407E-A947-70E740481C1C}">
                          <a14:useLocalDpi xmlns:a14="http://schemas.microsoft.com/office/drawing/2010/main" val="0"/>
                        </a:ext>
                      </a:extLst>
                    </a:blip>
                    <a:srcRect t="26730"/>
                    <a:stretch/>
                  </pic:blipFill>
                  <pic:spPr bwMode="auto">
                    <a:xfrm>
                      <a:off x="0" y="0"/>
                      <a:ext cx="5549265" cy="129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4C00">
        <w:rPr>
          <w:rFonts w:asciiTheme="minorHAnsi" w:hAnsiTheme="minorHAnsi"/>
        </w:rPr>
        <w:t>Esta opción permite generar la Interface Contable, registros de datos directamente en las tablas intermedias las cuales a su vez generar los asientos contables en el Exactus (</w:t>
      </w:r>
      <w:r w:rsidRPr="00F15955">
        <w:rPr>
          <w:rFonts w:asciiTheme="minorHAnsi" w:hAnsiTheme="minorHAnsi"/>
        </w:rPr>
        <w:t>Primas, IBNR, RSP y Pagos</w:t>
      </w:r>
      <w:r w:rsidR="00604C00">
        <w:rPr>
          <w:rFonts w:asciiTheme="minorHAnsi" w:hAnsiTheme="minorHAnsi"/>
        </w:rPr>
        <w:t>).</w:t>
      </w:r>
    </w:p>
    <w:p w14:paraId="720D6187" w14:textId="77777777" w:rsidR="00604C00" w:rsidRDefault="00604C00" w:rsidP="002E6E23">
      <w:pPr>
        <w:jc w:val="both"/>
        <w:rPr>
          <w:rFonts w:asciiTheme="minorHAnsi" w:hAnsiTheme="minorHAnsi"/>
        </w:rPr>
      </w:pPr>
    </w:p>
    <w:p w14:paraId="0663618C" w14:textId="77777777" w:rsidR="00604C00" w:rsidRDefault="00604C00" w:rsidP="002E6E23">
      <w:pPr>
        <w:jc w:val="both"/>
        <w:rPr>
          <w:rFonts w:asciiTheme="minorHAnsi" w:hAnsiTheme="minorHAnsi"/>
        </w:rPr>
      </w:pPr>
      <w:r>
        <w:rPr>
          <w:noProof/>
          <w:lang w:val="es-ES" w:eastAsia="es-ES"/>
        </w:rPr>
        <w:drawing>
          <wp:anchor distT="0" distB="0" distL="114300" distR="114300" simplePos="0" relativeHeight="251684864" behindDoc="1" locked="0" layoutInCell="1" allowOverlap="1" wp14:anchorId="4E4B1D48" wp14:editId="32AF35EA">
            <wp:simplePos x="0" y="0"/>
            <wp:positionH relativeFrom="margin">
              <wp:posOffset>4162097</wp:posOffset>
            </wp:positionH>
            <wp:positionV relativeFrom="paragraph">
              <wp:posOffset>21590</wp:posOffset>
            </wp:positionV>
            <wp:extent cx="200660" cy="167005"/>
            <wp:effectExtent l="0" t="0" r="8890" b="4445"/>
            <wp:wrapTight wrapText="bothSides">
              <wp:wrapPolygon edited="0">
                <wp:start x="0" y="0"/>
                <wp:lineTo x="0" y="19711"/>
                <wp:lineTo x="20506" y="19711"/>
                <wp:lineTo x="20506" y="0"/>
                <wp:lineTo x="0" y="0"/>
              </wp:wrapPolygon>
            </wp:wrapTight>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2028" b="1"/>
                    <a:stretch/>
                  </pic:blipFill>
                  <pic:spPr bwMode="auto">
                    <a:xfrm>
                      <a:off x="0" y="0"/>
                      <a:ext cx="200660" cy="16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hAnsiTheme="minorHAnsi"/>
        </w:rPr>
        <w:t xml:space="preserve">Esta información también podrá ser descargada en formato Excel. </w:t>
      </w:r>
    </w:p>
    <w:p w14:paraId="2DA1E1BF" w14:textId="77777777" w:rsidR="0088211F" w:rsidRPr="00F15955" w:rsidRDefault="0088211F" w:rsidP="002E6E23">
      <w:pPr>
        <w:jc w:val="both"/>
        <w:rPr>
          <w:rFonts w:asciiTheme="minorHAnsi" w:hAnsiTheme="minorHAnsi"/>
        </w:rPr>
      </w:pPr>
    </w:p>
    <w:p w14:paraId="365E2478" w14:textId="77777777" w:rsidR="0088211F" w:rsidRPr="0088211F" w:rsidRDefault="0088211F" w:rsidP="0088211F"/>
    <w:p w14:paraId="54A9DF64" w14:textId="77777777" w:rsidR="0088211F" w:rsidRDefault="0088211F">
      <w:pPr>
        <w:rPr>
          <w:rFonts w:asciiTheme="minorHAnsi" w:eastAsia="Times New Roman" w:hAnsiTheme="minorHAnsi"/>
          <w:b/>
          <w:color w:val="1C1C1C"/>
          <w:spacing w:val="5"/>
          <w:kern w:val="28"/>
          <w:sz w:val="32"/>
          <w:szCs w:val="48"/>
        </w:rPr>
      </w:pPr>
    </w:p>
    <w:p w14:paraId="13EBEA54" w14:textId="77777777" w:rsidR="00587416" w:rsidRPr="00542649" w:rsidRDefault="00DC3CD2" w:rsidP="00542649">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bookmarkStart w:id="107" w:name="OLE_LINK30"/>
      <w:bookmarkStart w:id="108" w:name="OLE_LINK31"/>
      <w:bookmarkStart w:id="109" w:name="OLE_LINK32"/>
      <w:r w:rsidRPr="00542649">
        <w:rPr>
          <w:rFonts w:asciiTheme="minorHAnsi" w:hAnsiTheme="minorHAnsi"/>
          <w:color w:val="1C1C1C"/>
          <w:sz w:val="24"/>
          <w:u w:val="single"/>
        </w:rPr>
        <w:t xml:space="preserve">Consultas \ </w:t>
      </w:r>
      <w:bookmarkEnd w:id="107"/>
      <w:bookmarkEnd w:id="108"/>
      <w:bookmarkEnd w:id="109"/>
      <w:r w:rsidR="00587416" w:rsidRPr="00542649">
        <w:rPr>
          <w:rFonts w:asciiTheme="minorHAnsi" w:hAnsiTheme="minorHAnsi"/>
          <w:color w:val="1C1C1C"/>
          <w:sz w:val="24"/>
          <w:u w:val="single"/>
        </w:rPr>
        <w:t>Operaciones</w:t>
      </w:r>
    </w:p>
    <w:p w14:paraId="5C895AAD" w14:textId="77777777" w:rsidR="007C71C5" w:rsidRDefault="007C71C5" w:rsidP="007C71C5">
      <w:pPr>
        <w:spacing w:line="276" w:lineRule="auto"/>
        <w:jc w:val="both"/>
        <w:rPr>
          <w:rFonts w:asciiTheme="minorHAnsi" w:hAnsiTheme="minorHAnsi"/>
        </w:rPr>
      </w:pPr>
      <w:r>
        <w:rPr>
          <w:rFonts w:asciiTheme="minorHAnsi" w:hAnsiTheme="minorHAnsi"/>
        </w:rPr>
        <w:t>Esta opción permitirá realizar las operaciones generadas en forma mensual en el sistema según el contrato seleccionado se podrá aplicar los siguientes filtros:</w:t>
      </w:r>
    </w:p>
    <w:p w14:paraId="1C68879A" w14:textId="77777777" w:rsidR="00587416" w:rsidRPr="00F15955" w:rsidRDefault="00587416" w:rsidP="007C71C5">
      <w:pPr>
        <w:pStyle w:val="Prrafodelista"/>
        <w:numPr>
          <w:ilvl w:val="0"/>
          <w:numId w:val="21"/>
        </w:numPr>
        <w:spacing w:line="276" w:lineRule="auto"/>
        <w:rPr>
          <w:rFonts w:asciiTheme="minorHAnsi" w:hAnsiTheme="minorHAnsi"/>
        </w:rPr>
      </w:pPr>
      <w:r w:rsidRPr="00F15955">
        <w:rPr>
          <w:rFonts w:asciiTheme="minorHAnsi" w:hAnsiTheme="minorHAnsi"/>
        </w:rPr>
        <w:t>Tipo de Información</w:t>
      </w:r>
    </w:p>
    <w:p w14:paraId="7126CFDF" w14:textId="77777777" w:rsidR="00587416" w:rsidRPr="00F15955" w:rsidRDefault="00587416" w:rsidP="007C71C5">
      <w:pPr>
        <w:pStyle w:val="Prrafodelista"/>
        <w:numPr>
          <w:ilvl w:val="0"/>
          <w:numId w:val="21"/>
        </w:numPr>
        <w:spacing w:line="276" w:lineRule="auto"/>
        <w:rPr>
          <w:rFonts w:asciiTheme="minorHAnsi" w:hAnsiTheme="minorHAnsi"/>
        </w:rPr>
      </w:pPr>
      <w:r w:rsidRPr="00F15955">
        <w:rPr>
          <w:rFonts w:asciiTheme="minorHAnsi" w:hAnsiTheme="minorHAnsi"/>
        </w:rPr>
        <w:t>Ramo</w:t>
      </w:r>
    </w:p>
    <w:p w14:paraId="79018F4D" w14:textId="77777777" w:rsidR="00587416" w:rsidRPr="00F15955" w:rsidRDefault="00587416" w:rsidP="007C71C5">
      <w:pPr>
        <w:pStyle w:val="Prrafodelista"/>
        <w:numPr>
          <w:ilvl w:val="0"/>
          <w:numId w:val="21"/>
        </w:numPr>
        <w:spacing w:line="276" w:lineRule="auto"/>
        <w:rPr>
          <w:rFonts w:asciiTheme="minorHAnsi" w:hAnsiTheme="minorHAnsi"/>
        </w:rPr>
      </w:pPr>
      <w:r w:rsidRPr="00F15955">
        <w:rPr>
          <w:rFonts w:asciiTheme="minorHAnsi" w:hAnsiTheme="minorHAnsi"/>
        </w:rPr>
        <w:t>Nro. Operación</w:t>
      </w:r>
    </w:p>
    <w:p w14:paraId="4BE36F63" w14:textId="77777777" w:rsidR="00587416" w:rsidRPr="00F15955" w:rsidRDefault="007A2436" w:rsidP="007C71C5">
      <w:pPr>
        <w:pStyle w:val="Prrafodelista"/>
        <w:numPr>
          <w:ilvl w:val="0"/>
          <w:numId w:val="21"/>
        </w:numPr>
        <w:spacing w:line="276" w:lineRule="auto"/>
        <w:rPr>
          <w:rFonts w:asciiTheme="minorHAnsi" w:hAnsiTheme="minorHAnsi"/>
        </w:rPr>
      </w:pPr>
      <w:r w:rsidRPr="00F15955">
        <w:rPr>
          <w:rFonts w:asciiTheme="minorHAnsi" w:hAnsiTheme="minorHAnsi"/>
        </w:rPr>
        <w:t xml:space="preserve">Rango de </w:t>
      </w:r>
      <w:r w:rsidR="00587416" w:rsidRPr="00F15955">
        <w:rPr>
          <w:rFonts w:asciiTheme="minorHAnsi" w:hAnsiTheme="minorHAnsi"/>
        </w:rPr>
        <w:t>Fecha</w:t>
      </w:r>
      <w:r w:rsidRPr="00F15955">
        <w:rPr>
          <w:rFonts w:asciiTheme="minorHAnsi" w:hAnsiTheme="minorHAnsi"/>
        </w:rPr>
        <w:t>s</w:t>
      </w:r>
    </w:p>
    <w:p w14:paraId="6F3510E3" w14:textId="77777777" w:rsidR="00587416" w:rsidRPr="00F15955" w:rsidRDefault="00587416" w:rsidP="00587416">
      <w:pPr>
        <w:rPr>
          <w:rFonts w:asciiTheme="minorHAnsi" w:hAnsiTheme="minorHAnsi"/>
        </w:rPr>
      </w:pPr>
      <w:r w:rsidRPr="00F15955">
        <w:rPr>
          <w:rFonts w:asciiTheme="minorHAnsi" w:hAnsiTheme="minorHAnsi"/>
          <w:noProof/>
          <w:lang w:val="es-ES" w:eastAsia="es-ES"/>
        </w:rPr>
        <w:drawing>
          <wp:inline distT="0" distB="0" distL="0" distR="0" wp14:anchorId="06B414EC" wp14:editId="45935D14">
            <wp:extent cx="5544722" cy="2068953"/>
            <wp:effectExtent l="0" t="0" r="0" b="7620"/>
            <wp:docPr id="1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08C.tmp"/>
                    <pic:cNvPicPr/>
                  </pic:nvPicPr>
                  <pic:blipFill rotWithShape="1">
                    <a:blip r:embed="rId55">
                      <a:extLst>
                        <a:ext uri="{28A0092B-C50C-407E-A947-70E740481C1C}">
                          <a14:useLocalDpi xmlns:a14="http://schemas.microsoft.com/office/drawing/2010/main" val="0"/>
                        </a:ext>
                      </a:extLst>
                    </a:blip>
                    <a:srcRect t="17223" b="27017"/>
                    <a:stretch/>
                  </pic:blipFill>
                  <pic:spPr bwMode="auto">
                    <a:xfrm>
                      <a:off x="0" y="0"/>
                      <a:ext cx="5549265" cy="2070648"/>
                    </a:xfrm>
                    <a:prstGeom prst="rect">
                      <a:avLst/>
                    </a:prstGeom>
                    <a:ln>
                      <a:noFill/>
                    </a:ln>
                    <a:extLst>
                      <a:ext uri="{53640926-AAD7-44D8-BBD7-CCE9431645EC}">
                        <a14:shadowObscured xmlns:a14="http://schemas.microsoft.com/office/drawing/2010/main"/>
                      </a:ext>
                    </a:extLst>
                  </pic:spPr>
                </pic:pic>
              </a:graphicData>
            </a:graphic>
          </wp:inline>
        </w:drawing>
      </w:r>
    </w:p>
    <w:p w14:paraId="61D5D231" w14:textId="77777777" w:rsidR="007C71C5" w:rsidRDefault="007C71C5">
      <w:pPr>
        <w:rPr>
          <w:rFonts w:asciiTheme="minorHAnsi" w:hAnsiTheme="minorHAnsi"/>
          <w:color w:val="1C1C1C"/>
          <w:sz w:val="36"/>
        </w:rPr>
      </w:pPr>
    </w:p>
    <w:p w14:paraId="62ED9A35" w14:textId="77777777" w:rsidR="007C71C5" w:rsidRDefault="007C71C5" w:rsidP="007C71C5">
      <w:pPr>
        <w:jc w:val="both"/>
        <w:rPr>
          <w:rFonts w:asciiTheme="minorHAnsi" w:hAnsiTheme="minorHAnsi"/>
        </w:rPr>
      </w:pPr>
      <w:r>
        <w:rPr>
          <w:noProof/>
          <w:lang w:val="es-ES" w:eastAsia="es-ES"/>
        </w:rPr>
        <w:drawing>
          <wp:anchor distT="0" distB="0" distL="114300" distR="114300" simplePos="0" relativeHeight="251686912" behindDoc="1" locked="0" layoutInCell="1" allowOverlap="1" wp14:anchorId="41669CB6" wp14:editId="1896C0CB">
            <wp:simplePos x="0" y="0"/>
            <wp:positionH relativeFrom="margin">
              <wp:posOffset>4162097</wp:posOffset>
            </wp:positionH>
            <wp:positionV relativeFrom="paragraph">
              <wp:posOffset>21590</wp:posOffset>
            </wp:positionV>
            <wp:extent cx="200660" cy="167005"/>
            <wp:effectExtent l="0" t="0" r="8890" b="4445"/>
            <wp:wrapTight wrapText="bothSides">
              <wp:wrapPolygon edited="0">
                <wp:start x="0" y="0"/>
                <wp:lineTo x="0" y="19711"/>
                <wp:lineTo x="20506" y="19711"/>
                <wp:lineTo x="20506" y="0"/>
                <wp:lineTo x="0" y="0"/>
              </wp:wrapPolygon>
            </wp:wrapTight>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2028" b="1"/>
                    <a:stretch/>
                  </pic:blipFill>
                  <pic:spPr bwMode="auto">
                    <a:xfrm>
                      <a:off x="0" y="0"/>
                      <a:ext cx="200660" cy="167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hAnsiTheme="minorHAnsi"/>
        </w:rPr>
        <w:t xml:space="preserve">Esta información también podrá ser descargada en formato Excel. </w:t>
      </w:r>
    </w:p>
    <w:p w14:paraId="5041DF7C" w14:textId="77777777" w:rsidR="007C71C5" w:rsidRDefault="007C71C5">
      <w:pPr>
        <w:rPr>
          <w:rFonts w:asciiTheme="minorHAnsi" w:eastAsia="Times New Roman" w:hAnsiTheme="minorHAnsi"/>
          <w:b/>
          <w:color w:val="1C1C1C"/>
          <w:spacing w:val="5"/>
          <w:kern w:val="28"/>
          <w:sz w:val="36"/>
          <w:szCs w:val="48"/>
        </w:rPr>
      </w:pPr>
    </w:p>
    <w:p w14:paraId="0A277809" w14:textId="77777777" w:rsidR="007C71C5" w:rsidRDefault="007C71C5">
      <w:pPr>
        <w:rPr>
          <w:rFonts w:asciiTheme="minorHAnsi" w:eastAsia="Times New Roman" w:hAnsiTheme="minorHAnsi"/>
          <w:b/>
          <w:color w:val="1C1C1C"/>
          <w:spacing w:val="5"/>
          <w:kern w:val="28"/>
          <w:sz w:val="32"/>
          <w:szCs w:val="48"/>
        </w:rPr>
      </w:pPr>
      <w:r>
        <w:rPr>
          <w:rFonts w:asciiTheme="minorHAnsi" w:hAnsiTheme="minorHAnsi"/>
          <w:color w:val="1C1C1C"/>
          <w:sz w:val="32"/>
        </w:rPr>
        <w:br w:type="page"/>
      </w:r>
    </w:p>
    <w:p w14:paraId="27349889" w14:textId="77777777" w:rsidR="00587416" w:rsidRPr="00542649" w:rsidRDefault="00DC3CD2" w:rsidP="00542649">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sidRPr="00542649">
        <w:rPr>
          <w:rFonts w:asciiTheme="minorHAnsi" w:hAnsiTheme="minorHAnsi"/>
          <w:color w:val="1C1C1C"/>
          <w:sz w:val="24"/>
          <w:u w:val="single"/>
        </w:rPr>
        <w:lastRenderedPageBreak/>
        <w:t xml:space="preserve">Consultas \ </w:t>
      </w:r>
      <w:r w:rsidR="00587416" w:rsidRPr="00542649">
        <w:rPr>
          <w:rFonts w:asciiTheme="minorHAnsi" w:hAnsiTheme="minorHAnsi"/>
          <w:color w:val="1C1C1C"/>
          <w:sz w:val="24"/>
          <w:u w:val="single"/>
        </w:rPr>
        <w:t>Comprobantes</w:t>
      </w:r>
    </w:p>
    <w:p w14:paraId="27CC7A24" w14:textId="77777777" w:rsidR="007C71C5" w:rsidRPr="00CE3AF9" w:rsidRDefault="007C71C5" w:rsidP="007C71C5">
      <w:pPr>
        <w:spacing w:line="276" w:lineRule="auto"/>
        <w:jc w:val="both"/>
        <w:rPr>
          <w:rFonts w:asciiTheme="minorHAnsi" w:hAnsiTheme="minorHAnsi"/>
          <w:sz w:val="22"/>
        </w:rPr>
      </w:pPr>
      <w:r w:rsidRPr="00CE3AF9">
        <w:rPr>
          <w:rFonts w:asciiTheme="minorHAnsi" w:hAnsiTheme="minorHAnsi"/>
          <w:sz w:val="22"/>
        </w:rPr>
        <w:t>Esta opción permitirá realizar los Comprobantes generadas en forma trimestral el sistema según el contrato seleccionado se podrá aplicar los siguientes filtros:</w:t>
      </w:r>
    </w:p>
    <w:p w14:paraId="6A767DA9" w14:textId="77777777" w:rsidR="00587416" w:rsidRPr="00CE3AF9" w:rsidRDefault="00587416" w:rsidP="007C71C5">
      <w:pPr>
        <w:pStyle w:val="Prrafodelista"/>
        <w:numPr>
          <w:ilvl w:val="0"/>
          <w:numId w:val="21"/>
        </w:numPr>
        <w:spacing w:line="276" w:lineRule="auto"/>
        <w:jc w:val="both"/>
        <w:rPr>
          <w:rFonts w:asciiTheme="minorHAnsi" w:hAnsiTheme="minorHAnsi"/>
          <w:sz w:val="22"/>
        </w:rPr>
      </w:pPr>
      <w:r w:rsidRPr="00CE3AF9">
        <w:rPr>
          <w:rFonts w:asciiTheme="minorHAnsi" w:hAnsiTheme="minorHAnsi"/>
          <w:sz w:val="22"/>
        </w:rPr>
        <w:t>Tipo de Comprobante</w:t>
      </w:r>
    </w:p>
    <w:p w14:paraId="5EBF9A47" w14:textId="77777777" w:rsidR="00587416" w:rsidRPr="00CE3AF9" w:rsidRDefault="00587416" w:rsidP="007C71C5">
      <w:pPr>
        <w:pStyle w:val="Prrafodelista"/>
        <w:numPr>
          <w:ilvl w:val="0"/>
          <w:numId w:val="21"/>
        </w:numPr>
        <w:spacing w:line="276" w:lineRule="auto"/>
        <w:jc w:val="both"/>
        <w:rPr>
          <w:rFonts w:asciiTheme="minorHAnsi" w:hAnsiTheme="minorHAnsi"/>
          <w:sz w:val="22"/>
        </w:rPr>
      </w:pPr>
      <w:r w:rsidRPr="00CE3AF9">
        <w:rPr>
          <w:rFonts w:asciiTheme="minorHAnsi" w:hAnsiTheme="minorHAnsi"/>
          <w:sz w:val="22"/>
        </w:rPr>
        <w:t>Ramo</w:t>
      </w:r>
    </w:p>
    <w:p w14:paraId="778E867B" w14:textId="77777777" w:rsidR="00587416" w:rsidRPr="00CE3AF9" w:rsidRDefault="00587416" w:rsidP="007C71C5">
      <w:pPr>
        <w:pStyle w:val="Prrafodelista"/>
        <w:numPr>
          <w:ilvl w:val="0"/>
          <w:numId w:val="21"/>
        </w:numPr>
        <w:spacing w:line="276" w:lineRule="auto"/>
        <w:jc w:val="both"/>
        <w:rPr>
          <w:rFonts w:asciiTheme="minorHAnsi" w:hAnsiTheme="minorHAnsi"/>
          <w:sz w:val="22"/>
        </w:rPr>
      </w:pPr>
      <w:r w:rsidRPr="00CE3AF9">
        <w:rPr>
          <w:rFonts w:asciiTheme="minorHAnsi" w:hAnsiTheme="minorHAnsi"/>
          <w:sz w:val="22"/>
        </w:rPr>
        <w:t>Nro. Comprobante</w:t>
      </w:r>
    </w:p>
    <w:p w14:paraId="31CA2415" w14:textId="77777777" w:rsidR="00587416" w:rsidRDefault="007A2436" w:rsidP="007C71C5">
      <w:pPr>
        <w:pStyle w:val="Prrafodelista"/>
        <w:numPr>
          <w:ilvl w:val="0"/>
          <w:numId w:val="21"/>
        </w:numPr>
        <w:spacing w:line="276" w:lineRule="auto"/>
        <w:jc w:val="both"/>
        <w:rPr>
          <w:rFonts w:asciiTheme="minorHAnsi" w:hAnsiTheme="minorHAnsi"/>
          <w:sz w:val="22"/>
        </w:rPr>
      </w:pPr>
      <w:r w:rsidRPr="00CE3AF9">
        <w:rPr>
          <w:rFonts w:asciiTheme="minorHAnsi" w:hAnsiTheme="minorHAnsi"/>
          <w:sz w:val="22"/>
        </w:rPr>
        <w:t xml:space="preserve">Rango de </w:t>
      </w:r>
      <w:r w:rsidR="00587416" w:rsidRPr="00CE3AF9">
        <w:rPr>
          <w:rFonts w:asciiTheme="minorHAnsi" w:hAnsiTheme="minorHAnsi"/>
          <w:sz w:val="22"/>
        </w:rPr>
        <w:t>Fecha</w:t>
      </w:r>
      <w:r w:rsidRPr="00CE3AF9">
        <w:rPr>
          <w:rFonts w:asciiTheme="minorHAnsi" w:hAnsiTheme="minorHAnsi"/>
          <w:sz w:val="22"/>
        </w:rPr>
        <w:t>s</w:t>
      </w:r>
      <w:r w:rsidR="00CE3AF9">
        <w:rPr>
          <w:rFonts w:asciiTheme="minorHAnsi" w:hAnsiTheme="minorHAnsi"/>
          <w:sz w:val="22"/>
        </w:rPr>
        <w:t>.</w:t>
      </w:r>
    </w:p>
    <w:p w14:paraId="32D6F5CC" w14:textId="77777777" w:rsidR="00CE3AF9" w:rsidRPr="00CE3AF9" w:rsidRDefault="00CE3AF9" w:rsidP="00CE3AF9">
      <w:pPr>
        <w:pStyle w:val="Prrafodelista"/>
        <w:spacing w:line="276" w:lineRule="auto"/>
        <w:ind w:left="644"/>
        <w:jc w:val="both"/>
        <w:rPr>
          <w:rFonts w:asciiTheme="minorHAnsi" w:hAnsiTheme="minorHAnsi"/>
          <w:sz w:val="22"/>
        </w:rPr>
      </w:pPr>
    </w:p>
    <w:p w14:paraId="7BA0677A" w14:textId="77777777" w:rsidR="00587416" w:rsidRPr="00F15955" w:rsidRDefault="00CE3AF9" w:rsidP="00CE3AF9">
      <w:pPr>
        <w:jc w:val="center"/>
        <w:rPr>
          <w:rFonts w:asciiTheme="minorHAnsi" w:hAnsiTheme="minorHAnsi"/>
        </w:rPr>
      </w:pPr>
      <w:r w:rsidRPr="00F15955">
        <w:rPr>
          <w:rFonts w:asciiTheme="minorHAnsi" w:hAnsiTheme="minorHAnsi"/>
          <w:noProof/>
          <w:lang w:val="es-ES" w:eastAsia="es-ES"/>
        </w:rPr>
        <w:drawing>
          <wp:inline distT="0" distB="0" distL="0" distR="0" wp14:anchorId="6A6EFAF1" wp14:editId="3E9DEF87">
            <wp:extent cx="5434120" cy="1544875"/>
            <wp:effectExtent l="0" t="0" r="0" b="0"/>
            <wp:docPr id="1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7DB3.tmp"/>
                    <pic:cNvPicPr/>
                  </pic:nvPicPr>
                  <pic:blipFill rotWithShape="1">
                    <a:blip r:embed="rId56">
                      <a:extLst>
                        <a:ext uri="{28A0092B-C50C-407E-A947-70E740481C1C}">
                          <a14:useLocalDpi xmlns:a14="http://schemas.microsoft.com/office/drawing/2010/main" val="0"/>
                        </a:ext>
                      </a:extLst>
                    </a:blip>
                    <a:srcRect t="16986" b="46169"/>
                    <a:stretch/>
                  </pic:blipFill>
                  <pic:spPr bwMode="auto">
                    <a:xfrm>
                      <a:off x="0" y="0"/>
                      <a:ext cx="5451260" cy="1549748"/>
                    </a:xfrm>
                    <a:prstGeom prst="rect">
                      <a:avLst/>
                    </a:prstGeom>
                    <a:ln>
                      <a:noFill/>
                    </a:ln>
                    <a:extLst>
                      <a:ext uri="{53640926-AAD7-44D8-BBD7-CCE9431645EC}">
                        <a14:shadowObscured xmlns:a14="http://schemas.microsoft.com/office/drawing/2010/main"/>
                      </a:ext>
                    </a:extLst>
                  </pic:spPr>
                </pic:pic>
              </a:graphicData>
            </a:graphic>
          </wp:inline>
        </w:drawing>
      </w:r>
    </w:p>
    <w:p w14:paraId="53AEA164" w14:textId="77777777" w:rsidR="007C71C5" w:rsidRDefault="007C71C5">
      <w:pPr>
        <w:rPr>
          <w:rFonts w:asciiTheme="minorHAnsi" w:eastAsia="Times New Roman" w:hAnsiTheme="minorHAnsi"/>
          <w:b/>
          <w:color w:val="1C1C1C"/>
          <w:spacing w:val="5"/>
          <w:kern w:val="28"/>
          <w:sz w:val="36"/>
          <w:szCs w:val="48"/>
        </w:rPr>
      </w:pPr>
    </w:p>
    <w:p w14:paraId="6D724CB9" w14:textId="77777777" w:rsidR="00587416" w:rsidRPr="00542649" w:rsidRDefault="00DC3CD2" w:rsidP="00542649">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sidRPr="00542649">
        <w:rPr>
          <w:rFonts w:asciiTheme="minorHAnsi" w:hAnsiTheme="minorHAnsi"/>
          <w:color w:val="1C1C1C"/>
          <w:sz w:val="24"/>
          <w:u w:val="single"/>
        </w:rPr>
        <w:t xml:space="preserve">Consultas \ </w:t>
      </w:r>
      <w:r w:rsidR="00587416" w:rsidRPr="00542649">
        <w:rPr>
          <w:rFonts w:asciiTheme="minorHAnsi" w:hAnsiTheme="minorHAnsi"/>
          <w:color w:val="1C1C1C"/>
          <w:sz w:val="24"/>
          <w:u w:val="single"/>
        </w:rPr>
        <w:t>Informes SBS</w:t>
      </w:r>
    </w:p>
    <w:p w14:paraId="54F6356A" w14:textId="77777777" w:rsidR="007C71C5" w:rsidRDefault="007C71C5" w:rsidP="008D5C1E">
      <w:pPr>
        <w:spacing w:line="276" w:lineRule="auto"/>
        <w:rPr>
          <w:rFonts w:asciiTheme="minorHAnsi" w:hAnsiTheme="minorHAnsi"/>
          <w:sz w:val="22"/>
        </w:rPr>
      </w:pPr>
      <w:r w:rsidRPr="00CE3AF9">
        <w:rPr>
          <w:rFonts w:asciiTheme="minorHAnsi" w:hAnsiTheme="minorHAnsi"/>
          <w:sz w:val="22"/>
        </w:rPr>
        <w:t>Esta opción permite los informes a la SBS en formato Excel, previamente debe haberse realizado el cierre de las operaciones.</w:t>
      </w:r>
    </w:p>
    <w:p w14:paraId="046C060B" w14:textId="77777777" w:rsidR="00CE3AF9" w:rsidRPr="00CE3AF9" w:rsidRDefault="00CE3AF9" w:rsidP="008D5C1E">
      <w:pPr>
        <w:spacing w:line="276" w:lineRule="auto"/>
        <w:rPr>
          <w:rFonts w:asciiTheme="minorHAnsi" w:hAnsiTheme="minorHAnsi"/>
          <w:sz w:val="22"/>
        </w:rPr>
      </w:pPr>
    </w:p>
    <w:p w14:paraId="3F308201" w14:textId="77777777" w:rsidR="00CE3AF9" w:rsidRDefault="008D5C1E" w:rsidP="008D5C1E">
      <w:pPr>
        <w:spacing w:line="276" w:lineRule="auto"/>
        <w:rPr>
          <w:rFonts w:asciiTheme="minorHAnsi" w:hAnsiTheme="minorHAnsi"/>
          <w:sz w:val="22"/>
        </w:rPr>
      </w:pPr>
      <w:r w:rsidRPr="00F15955">
        <w:rPr>
          <w:rFonts w:asciiTheme="minorHAnsi" w:hAnsiTheme="minorHAnsi"/>
          <w:noProof/>
          <w:lang w:val="es-ES" w:eastAsia="es-ES"/>
        </w:rPr>
        <w:drawing>
          <wp:inline distT="0" distB="0" distL="0" distR="0" wp14:anchorId="4BFAF12C" wp14:editId="75030ABC">
            <wp:extent cx="5544820" cy="1197610"/>
            <wp:effectExtent l="0" t="0" r="0" b="2540"/>
            <wp:docPr id="1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12A2.tmp"/>
                    <pic:cNvPicPr/>
                  </pic:nvPicPr>
                  <pic:blipFill rotWithShape="1">
                    <a:blip r:embed="rId57">
                      <a:extLst>
                        <a:ext uri="{28A0092B-C50C-407E-A947-70E740481C1C}">
                          <a14:useLocalDpi xmlns:a14="http://schemas.microsoft.com/office/drawing/2010/main" val="0"/>
                        </a:ext>
                      </a:extLst>
                    </a:blip>
                    <a:srcRect t="17157" b="54839"/>
                    <a:stretch/>
                  </pic:blipFill>
                  <pic:spPr bwMode="auto">
                    <a:xfrm>
                      <a:off x="0" y="0"/>
                      <a:ext cx="5544820" cy="1197610"/>
                    </a:xfrm>
                    <a:prstGeom prst="rect">
                      <a:avLst/>
                    </a:prstGeom>
                    <a:ln>
                      <a:noFill/>
                    </a:ln>
                    <a:extLst>
                      <a:ext uri="{53640926-AAD7-44D8-BBD7-CCE9431645EC}">
                        <a14:shadowObscured xmlns:a14="http://schemas.microsoft.com/office/drawing/2010/main"/>
                      </a:ext>
                    </a:extLst>
                  </pic:spPr>
                </pic:pic>
              </a:graphicData>
            </a:graphic>
          </wp:inline>
        </w:drawing>
      </w:r>
    </w:p>
    <w:p w14:paraId="42F82812" w14:textId="77777777" w:rsidR="00CE3AF9" w:rsidRDefault="00CE3AF9" w:rsidP="008D5C1E">
      <w:pPr>
        <w:spacing w:line="276" w:lineRule="auto"/>
        <w:rPr>
          <w:rFonts w:asciiTheme="minorHAnsi" w:hAnsiTheme="minorHAnsi"/>
          <w:sz w:val="22"/>
        </w:rPr>
      </w:pPr>
    </w:p>
    <w:p w14:paraId="45260DDC" w14:textId="77777777" w:rsidR="008D5C1E" w:rsidRDefault="007C71C5" w:rsidP="008D5C1E">
      <w:pPr>
        <w:spacing w:line="276" w:lineRule="auto"/>
        <w:rPr>
          <w:rFonts w:asciiTheme="minorHAnsi" w:hAnsiTheme="minorHAnsi"/>
        </w:rPr>
      </w:pPr>
      <w:r w:rsidRPr="00CE3AF9">
        <w:rPr>
          <w:rFonts w:asciiTheme="minorHAnsi" w:hAnsiTheme="minorHAnsi"/>
          <w:sz w:val="22"/>
        </w:rPr>
        <w:t>Para generar los informes e</w:t>
      </w:r>
      <w:r w:rsidR="007E27F4" w:rsidRPr="00CE3AF9">
        <w:rPr>
          <w:rFonts w:asciiTheme="minorHAnsi" w:hAnsiTheme="minorHAnsi"/>
          <w:sz w:val="22"/>
        </w:rPr>
        <w:t xml:space="preserve">s necesario </w:t>
      </w:r>
      <w:r w:rsidR="000661A4" w:rsidRPr="00CE3AF9">
        <w:rPr>
          <w:rFonts w:asciiTheme="minorHAnsi" w:hAnsiTheme="minorHAnsi"/>
          <w:sz w:val="22"/>
        </w:rPr>
        <w:t xml:space="preserve">seleccionar anexo </w:t>
      </w:r>
      <w:r w:rsidRPr="00CE3AF9">
        <w:rPr>
          <w:rFonts w:asciiTheme="minorHAnsi" w:hAnsiTheme="minorHAnsi"/>
          <w:sz w:val="22"/>
        </w:rPr>
        <w:t xml:space="preserve">(tipo de reposte) </w:t>
      </w:r>
      <w:r w:rsidR="000661A4" w:rsidRPr="00CE3AF9">
        <w:rPr>
          <w:rFonts w:asciiTheme="minorHAnsi" w:hAnsiTheme="minorHAnsi"/>
          <w:sz w:val="22"/>
        </w:rPr>
        <w:t xml:space="preserve">y rango de fechas </w:t>
      </w:r>
      <w:r w:rsidR="008D5C1E" w:rsidRPr="00CE3AF9">
        <w:rPr>
          <w:rFonts w:asciiTheme="minorHAnsi" w:hAnsiTheme="minorHAnsi"/>
          <w:sz w:val="22"/>
        </w:rPr>
        <w:t>de la información que se quiere incluir en el informe.</w:t>
      </w:r>
    </w:p>
    <w:p w14:paraId="5FEE8A29" w14:textId="77777777" w:rsidR="00840438" w:rsidRDefault="00840438" w:rsidP="00587416">
      <w:pPr>
        <w:rPr>
          <w:rFonts w:asciiTheme="minorHAnsi" w:hAnsiTheme="minorHAnsi"/>
        </w:rPr>
      </w:pPr>
    </w:p>
    <w:p w14:paraId="5D372D8B" w14:textId="77777777" w:rsidR="00542649" w:rsidRDefault="00542649">
      <w:pPr>
        <w:rPr>
          <w:rFonts w:asciiTheme="minorHAnsi" w:hAnsiTheme="minorHAnsi"/>
        </w:rPr>
      </w:pPr>
    </w:p>
    <w:p w14:paraId="28DB27DB" w14:textId="77777777" w:rsidR="009E5F3F" w:rsidRDefault="009E5F3F">
      <w:pPr>
        <w:rPr>
          <w:rFonts w:asciiTheme="minorHAnsi" w:eastAsia="Times New Roman" w:hAnsiTheme="minorHAnsi"/>
          <w:b/>
          <w:color w:val="1C1C1C"/>
          <w:spacing w:val="5"/>
          <w:kern w:val="28"/>
          <w:sz w:val="28"/>
          <w:szCs w:val="48"/>
        </w:rPr>
      </w:pPr>
      <w:r>
        <w:rPr>
          <w:rFonts w:asciiTheme="minorHAnsi" w:hAnsiTheme="minorHAnsi"/>
          <w:color w:val="1C1C1C"/>
          <w:sz w:val="28"/>
        </w:rPr>
        <w:br w:type="page"/>
      </w:r>
    </w:p>
    <w:p w14:paraId="7A94C7C9" w14:textId="77777777" w:rsidR="00542649" w:rsidRDefault="00542649" w:rsidP="00542649">
      <w:pPr>
        <w:pStyle w:val="Ttulo1"/>
        <w:numPr>
          <w:ilvl w:val="0"/>
          <w:numId w:val="23"/>
        </w:numPr>
        <w:pBdr>
          <w:bottom w:val="single" w:sz="4" w:space="4" w:color="auto"/>
        </w:pBdr>
        <w:rPr>
          <w:rFonts w:asciiTheme="minorHAnsi" w:hAnsiTheme="minorHAnsi"/>
          <w:color w:val="1C1C1C"/>
          <w:sz w:val="28"/>
        </w:rPr>
      </w:pPr>
      <w:r>
        <w:rPr>
          <w:rFonts w:asciiTheme="minorHAnsi" w:hAnsiTheme="minorHAnsi"/>
          <w:color w:val="1C1C1C"/>
          <w:sz w:val="28"/>
        </w:rPr>
        <w:lastRenderedPageBreak/>
        <w:t>Módulo</w:t>
      </w:r>
      <w:r w:rsidRPr="00605C83">
        <w:rPr>
          <w:rFonts w:asciiTheme="minorHAnsi" w:hAnsiTheme="minorHAnsi"/>
          <w:color w:val="1C1C1C"/>
          <w:sz w:val="28"/>
        </w:rPr>
        <w:t xml:space="preserve"> </w:t>
      </w:r>
      <w:r>
        <w:rPr>
          <w:rFonts w:asciiTheme="minorHAnsi" w:hAnsiTheme="minorHAnsi"/>
          <w:color w:val="1C1C1C"/>
          <w:sz w:val="28"/>
        </w:rPr>
        <w:t>SIS</w:t>
      </w:r>
      <w:r w:rsidRPr="00605C83">
        <w:rPr>
          <w:rFonts w:asciiTheme="minorHAnsi" w:hAnsiTheme="minorHAnsi"/>
          <w:color w:val="1C1C1C"/>
          <w:sz w:val="28"/>
        </w:rPr>
        <w:t xml:space="preserve"> </w:t>
      </w:r>
    </w:p>
    <w:p w14:paraId="38C151F2" w14:textId="77777777" w:rsidR="00542649" w:rsidRDefault="00542649" w:rsidP="00542649">
      <w:pPr>
        <w:pStyle w:val="Ttulo1"/>
        <w:pBdr>
          <w:bottom w:val="none" w:sz="0" w:space="0" w:color="auto"/>
        </w:pBdr>
        <w:ind w:left="360"/>
        <w:rPr>
          <w:rFonts w:asciiTheme="minorHAnsi" w:hAnsiTheme="minorHAnsi"/>
          <w:color w:val="1C1C1C"/>
          <w:sz w:val="28"/>
        </w:rPr>
      </w:pPr>
    </w:p>
    <w:p w14:paraId="6B71885A" w14:textId="77777777" w:rsidR="00542649" w:rsidRPr="0081410E" w:rsidRDefault="00542649" w:rsidP="00542649">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bookmarkStart w:id="110" w:name="OLE_LINK49"/>
      <w:bookmarkStart w:id="111" w:name="OLE_LINK50"/>
      <w:r>
        <w:rPr>
          <w:rFonts w:asciiTheme="minorHAnsi" w:hAnsiTheme="minorHAnsi"/>
          <w:color w:val="1C1C1C"/>
          <w:sz w:val="24"/>
          <w:u w:val="single"/>
        </w:rPr>
        <w:t>Operaciones \ Carga</w:t>
      </w:r>
    </w:p>
    <w:p w14:paraId="7D88E3EC" w14:textId="08751D5B" w:rsidR="001A0D97" w:rsidRDefault="00542649" w:rsidP="00542649">
      <w:pPr>
        <w:spacing w:line="276" w:lineRule="auto"/>
        <w:jc w:val="both"/>
        <w:rPr>
          <w:rFonts w:ascii="Calibri" w:hAnsi="Calibri"/>
          <w:sz w:val="22"/>
        </w:rPr>
      </w:pPr>
      <w:commentRangeStart w:id="112"/>
      <w:r w:rsidRPr="00362198">
        <w:rPr>
          <w:rFonts w:ascii="Calibri" w:hAnsi="Calibri"/>
          <w:sz w:val="22"/>
        </w:rPr>
        <w:t xml:space="preserve">Esta opción permite </w:t>
      </w:r>
      <w:r w:rsidR="001A0D97">
        <w:rPr>
          <w:rFonts w:ascii="Calibri" w:hAnsi="Calibri"/>
          <w:sz w:val="22"/>
        </w:rPr>
        <w:t xml:space="preserve">realizar la carga de archivos de pagos y nominas enviados por el </w:t>
      </w:r>
      <w:ins w:id="113" w:author="José Cámara del Carpio" w:date="2016-06-20T16:03:00Z">
        <w:r w:rsidR="006E4C91">
          <w:rPr>
            <w:rFonts w:ascii="Calibri" w:hAnsi="Calibri"/>
            <w:sz w:val="22"/>
          </w:rPr>
          <w:t>D</w:t>
        </w:r>
      </w:ins>
      <w:del w:id="114" w:author="José Cámara del Carpio" w:date="2016-06-20T16:03:00Z">
        <w:r w:rsidR="001A0D97" w:rsidDel="006E4C91">
          <w:rPr>
            <w:rFonts w:ascii="Calibri" w:hAnsi="Calibri"/>
            <w:sz w:val="22"/>
          </w:rPr>
          <w:delText>S</w:delText>
        </w:r>
      </w:del>
      <w:r w:rsidR="001A0D97">
        <w:rPr>
          <w:rFonts w:ascii="Calibri" w:hAnsi="Calibri"/>
          <w:sz w:val="22"/>
        </w:rPr>
        <w:t>IS.</w:t>
      </w:r>
      <w:commentRangeEnd w:id="112"/>
      <w:r w:rsidR="006E4C91">
        <w:rPr>
          <w:rStyle w:val="Refdecomentario"/>
        </w:rPr>
        <w:commentReference w:id="112"/>
      </w:r>
    </w:p>
    <w:bookmarkEnd w:id="110"/>
    <w:bookmarkEnd w:id="111"/>
    <w:p w14:paraId="079CBF10" w14:textId="77777777" w:rsidR="00542649" w:rsidRDefault="00542649" w:rsidP="00542649">
      <w:pPr>
        <w:spacing w:line="276" w:lineRule="auto"/>
        <w:jc w:val="both"/>
        <w:rPr>
          <w:rFonts w:ascii="Calibri" w:hAnsi="Calibri"/>
          <w:sz w:val="22"/>
        </w:rPr>
      </w:pPr>
    </w:p>
    <w:p w14:paraId="235A72B3" w14:textId="77777777" w:rsidR="00542649" w:rsidRPr="00362198" w:rsidRDefault="00542649" w:rsidP="00542649">
      <w:pPr>
        <w:spacing w:line="276" w:lineRule="auto"/>
        <w:jc w:val="center"/>
        <w:rPr>
          <w:rFonts w:ascii="Calibri" w:hAnsi="Calibri"/>
          <w:sz w:val="22"/>
        </w:rPr>
      </w:pPr>
      <w:r>
        <w:rPr>
          <w:noProof/>
          <w:lang w:val="es-ES" w:eastAsia="es-ES"/>
        </w:rPr>
        <w:drawing>
          <wp:inline distT="0" distB="0" distL="0" distR="0" wp14:anchorId="10BFC1C4" wp14:editId="27792C3C">
            <wp:extent cx="5076456" cy="85753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551" t="22087" r="17815" b="57425"/>
                    <a:stretch/>
                  </pic:blipFill>
                  <pic:spPr bwMode="auto">
                    <a:xfrm>
                      <a:off x="0" y="0"/>
                      <a:ext cx="5132837" cy="867054"/>
                    </a:xfrm>
                    <a:prstGeom prst="rect">
                      <a:avLst/>
                    </a:prstGeom>
                    <a:ln>
                      <a:noFill/>
                    </a:ln>
                    <a:extLst>
                      <a:ext uri="{53640926-AAD7-44D8-BBD7-CCE9431645EC}">
                        <a14:shadowObscured xmlns:a14="http://schemas.microsoft.com/office/drawing/2010/main"/>
                      </a:ext>
                    </a:extLst>
                  </pic:spPr>
                </pic:pic>
              </a:graphicData>
            </a:graphic>
          </wp:inline>
        </w:drawing>
      </w:r>
    </w:p>
    <w:p w14:paraId="5FEF051B" w14:textId="77777777" w:rsidR="00542649" w:rsidRDefault="00542649" w:rsidP="00542649">
      <w:pPr>
        <w:spacing w:line="276" w:lineRule="auto"/>
        <w:rPr>
          <w:rFonts w:ascii="Calibri" w:hAnsi="Calibri"/>
        </w:rPr>
      </w:pPr>
    </w:p>
    <w:p w14:paraId="7AE15F17" w14:textId="77777777" w:rsidR="00542649" w:rsidRPr="00037054" w:rsidRDefault="00542649" w:rsidP="006E4C91">
      <w:pPr>
        <w:pStyle w:val="Prrafodelista"/>
        <w:spacing w:line="276" w:lineRule="auto"/>
        <w:ind w:left="360"/>
        <w:rPr>
          <w:rFonts w:ascii="Calibri" w:hAnsi="Calibri"/>
          <w:b/>
          <w:vanish/>
        </w:rPr>
      </w:pPr>
    </w:p>
    <w:p w14:paraId="3309DDE2" w14:textId="77777777" w:rsidR="00542649" w:rsidRPr="00362198" w:rsidRDefault="00542649" w:rsidP="00542649">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bookmarkStart w:id="115" w:name="OLE_LINK46"/>
      <w:commentRangeStart w:id="116"/>
      <w:r>
        <w:rPr>
          <w:rFonts w:asciiTheme="minorHAnsi" w:hAnsiTheme="minorHAnsi"/>
          <w:color w:val="1C1C1C"/>
          <w:sz w:val="22"/>
          <w:szCs w:val="22"/>
        </w:rPr>
        <w:t>Pestaña Carga</w:t>
      </w:r>
      <w:r w:rsidRPr="00362198">
        <w:rPr>
          <w:rFonts w:asciiTheme="minorHAnsi" w:hAnsiTheme="minorHAnsi"/>
          <w:color w:val="1C1C1C"/>
          <w:sz w:val="22"/>
          <w:szCs w:val="22"/>
        </w:rPr>
        <w:t>.</w:t>
      </w:r>
      <w:commentRangeEnd w:id="116"/>
      <w:r w:rsidR="00595E30">
        <w:rPr>
          <w:rStyle w:val="Refdecomentario"/>
          <w:rFonts w:ascii="Times New Roman" w:eastAsia="MS Mincho" w:hAnsi="Times New Roman"/>
          <w:b w:val="0"/>
          <w:color w:val="auto"/>
          <w:spacing w:val="0"/>
          <w:kern w:val="0"/>
        </w:rPr>
        <w:commentReference w:id="116"/>
      </w:r>
    </w:p>
    <w:p w14:paraId="1C91E991" w14:textId="41CC722A" w:rsidR="001A0D97" w:rsidRDefault="009F59DE" w:rsidP="00542649">
      <w:pPr>
        <w:spacing w:line="276" w:lineRule="auto"/>
        <w:ind w:left="567"/>
        <w:jc w:val="both"/>
        <w:rPr>
          <w:rFonts w:ascii="Calibri" w:hAnsi="Calibri"/>
          <w:sz w:val="22"/>
          <w:szCs w:val="22"/>
        </w:rPr>
      </w:pPr>
      <w:r>
        <w:rPr>
          <w:rFonts w:ascii="Calibri" w:hAnsi="Calibri"/>
          <w:sz w:val="22"/>
          <w:szCs w:val="22"/>
        </w:rPr>
        <w:t>Es</w:t>
      </w:r>
      <w:r w:rsidR="00542649" w:rsidRPr="00362198">
        <w:rPr>
          <w:rFonts w:ascii="Calibri" w:hAnsi="Calibri"/>
          <w:sz w:val="22"/>
          <w:szCs w:val="22"/>
        </w:rPr>
        <w:t>te formulario</w:t>
      </w:r>
      <w:bookmarkStart w:id="117" w:name="OLE_LINK44"/>
      <w:bookmarkStart w:id="118" w:name="OLE_LINK45"/>
      <w:bookmarkStart w:id="119" w:name="OLE_LINK42"/>
      <w:bookmarkStart w:id="120" w:name="OLE_LINK43"/>
      <w:r w:rsidR="00542649">
        <w:rPr>
          <w:rFonts w:ascii="Calibri" w:hAnsi="Calibri"/>
          <w:sz w:val="22"/>
          <w:szCs w:val="22"/>
        </w:rPr>
        <w:t xml:space="preserve"> </w:t>
      </w:r>
      <w:bookmarkEnd w:id="117"/>
      <w:bookmarkEnd w:id="118"/>
      <w:ins w:id="121" w:author="José Cámara del Carpio" w:date="2016-06-21T09:32:00Z">
        <w:r>
          <w:rPr>
            <w:rFonts w:ascii="Calibri" w:hAnsi="Calibri"/>
            <w:sz w:val="22"/>
            <w:szCs w:val="22"/>
          </w:rPr>
          <w:t xml:space="preserve">permite </w:t>
        </w:r>
      </w:ins>
      <w:del w:id="122" w:author="José Cámara del Carpio" w:date="2016-06-21T09:32:00Z">
        <w:r w:rsidR="001A0D97" w:rsidDel="009F59DE">
          <w:rPr>
            <w:rFonts w:ascii="Calibri" w:hAnsi="Calibri"/>
            <w:sz w:val="22"/>
            <w:szCs w:val="22"/>
          </w:rPr>
          <w:delText xml:space="preserve">se debe </w:delText>
        </w:r>
      </w:del>
      <w:r w:rsidR="001A0D97">
        <w:rPr>
          <w:rFonts w:ascii="Calibri" w:hAnsi="Calibri"/>
          <w:sz w:val="22"/>
          <w:szCs w:val="22"/>
        </w:rPr>
        <w:t xml:space="preserve">seleccionar el contrato, la ubicación </w:t>
      </w:r>
      <w:del w:id="123" w:author="José Cámara del Carpio" w:date="2016-06-21T09:32:00Z">
        <w:r w:rsidR="001A0D97" w:rsidDel="009F59DE">
          <w:rPr>
            <w:rFonts w:ascii="Calibri" w:hAnsi="Calibri"/>
            <w:sz w:val="22"/>
            <w:szCs w:val="22"/>
          </w:rPr>
          <w:delText xml:space="preserve">del archivo </w:delText>
        </w:r>
      </w:del>
      <w:r w:rsidR="001A0D97">
        <w:rPr>
          <w:rFonts w:ascii="Calibri" w:hAnsi="Calibri"/>
          <w:sz w:val="22"/>
          <w:szCs w:val="22"/>
        </w:rPr>
        <w:t>y tipo de archivo</w:t>
      </w:r>
      <w:ins w:id="124" w:author="José Cámara del Carpio" w:date="2016-06-21T09:31:00Z">
        <w:r>
          <w:rPr>
            <w:rFonts w:ascii="Calibri" w:hAnsi="Calibri"/>
            <w:sz w:val="22"/>
            <w:szCs w:val="22"/>
          </w:rPr>
          <w:t xml:space="preserve"> antes de realizar la carga</w:t>
        </w:r>
      </w:ins>
      <w:r w:rsidR="001A0D97">
        <w:rPr>
          <w:rFonts w:ascii="Calibri" w:hAnsi="Calibri"/>
          <w:sz w:val="22"/>
          <w:szCs w:val="22"/>
        </w:rPr>
        <w:t>.</w:t>
      </w:r>
      <w:bookmarkEnd w:id="119"/>
      <w:bookmarkEnd w:id="120"/>
    </w:p>
    <w:bookmarkEnd w:id="115"/>
    <w:p w14:paraId="24BA1793" w14:textId="77777777" w:rsidR="00542649" w:rsidRPr="00362198" w:rsidRDefault="00542649" w:rsidP="00542649">
      <w:pPr>
        <w:spacing w:line="276" w:lineRule="auto"/>
        <w:ind w:left="567"/>
        <w:jc w:val="both"/>
        <w:rPr>
          <w:rFonts w:ascii="Calibri" w:hAnsi="Calibri"/>
          <w:sz w:val="22"/>
          <w:szCs w:val="22"/>
        </w:rPr>
      </w:pPr>
    </w:p>
    <w:p w14:paraId="12272936" w14:textId="77777777" w:rsidR="00542649" w:rsidRDefault="00542649" w:rsidP="00587416">
      <w:pPr>
        <w:rPr>
          <w:rFonts w:asciiTheme="minorHAnsi" w:hAnsiTheme="minorHAnsi"/>
        </w:rPr>
      </w:pPr>
      <w:r>
        <w:rPr>
          <w:noProof/>
          <w:lang w:val="es-ES" w:eastAsia="es-ES"/>
        </w:rPr>
        <w:drawing>
          <wp:inline distT="0" distB="0" distL="0" distR="0" wp14:anchorId="6EA2BDD4" wp14:editId="74596B85">
            <wp:extent cx="5352830" cy="1543793"/>
            <wp:effectExtent l="0" t="0" r="635"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347" t="21283" r="17342" b="43370"/>
                    <a:stretch/>
                  </pic:blipFill>
                  <pic:spPr bwMode="auto">
                    <a:xfrm>
                      <a:off x="0" y="0"/>
                      <a:ext cx="5377879" cy="1551017"/>
                    </a:xfrm>
                    <a:prstGeom prst="rect">
                      <a:avLst/>
                    </a:prstGeom>
                    <a:ln>
                      <a:noFill/>
                    </a:ln>
                    <a:extLst>
                      <a:ext uri="{53640926-AAD7-44D8-BBD7-CCE9431645EC}">
                        <a14:shadowObscured xmlns:a14="http://schemas.microsoft.com/office/drawing/2010/main"/>
                      </a:ext>
                    </a:extLst>
                  </pic:spPr>
                </pic:pic>
              </a:graphicData>
            </a:graphic>
          </wp:inline>
        </w:drawing>
      </w:r>
    </w:p>
    <w:p w14:paraId="0364C90C" w14:textId="77777777" w:rsidR="001A0D97" w:rsidRDefault="001A0D97" w:rsidP="00587416">
      <w:pPr>
        <w:rPr>
          <w:rFonts w:asciiTheme="minorHAnsi" w:hAnsiTheme="minorHAnsi"/>
        </w:rPr>
      </w:pPr>
    </w:p>
    <w:p w14:paraId="4C818F53" w14:textId="77777777" w:rsidR="001A0D97" w:rsidRDefault="001A0D97" w:rsidP="00587416">
      <w:pPr>
        <w:rPr>
          <w:rFonts w:asciiTheme="minorHAnsi" w:hAnsiTheme="minorHAnsi"/>
        </w:rPr>
      </w:pPr>
    </w:p>
    <w:p w14:paraId="21644550" w14:textId="77777777" w:rsidR="001A0D97" w:rsidRPr="00362198" w:rsidRDefault="001A0D97" w:rsidP="001A0D97">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bookmarkStart w:id="125" w:name="OLE_LINK47"/>
      <w:bookmarkStart w:id="126" w:name="OLE_LINK48"/>
      <w:r>
        <w:rPr>
          <w:rFonts w:asciiTheme="minorHAnsi" w:hAnsiTheme="minorHAnsi"/>
          <w:color w:val="1C1C1C"/>
          <w:sz w:val="22"/>
          <w:szCs w:val="22"/>
        </w:rPr>
        <w:t>Pestaña Detalle</w:t>
      </w:r>
      <w:r w:rsidRPr="00362198">
        <w:rPr>
          <w:rFonts w:asciiTheme="minorHAnsi" w:hAnsiTheme="minorHAnsi"/>
          <w:color w:val="1C1C1C"/>
          <w:sz w:val="22"/>
          <w:szCs w:val="22"/>
        </w:rPr>
        <w:t>.</w:t>
      </w:r>
    </w:p>
    <w:p w14:paraId="1EC3BF98" w14:textId="0ECDA426" w:rsidR="001A0D97" w:rsidRDefault="001A0D97" w:rsidP="001A0D97">
      <w:pPr>
        <w:spacing w:line="276" w:lineRule="auto"/>
        <w:ind w:left="567"/>
        <w:jc w:val="both"/>
        <w:rPr>
          <w:rFonts w:ascii="Calibri" w:hAnsi="Calibri"/>
          <w:sz w:val="22"/>
          <w:szCs w:val="22"/>
        </w:rPr>
      </w:pPr>
      <w:r w:rsidRPr="00362198">
        <w:rPr>
          <w:rFonts w:ascii="Calibri" w:hAnsi="Calibri"/>
          <w:sz w:val="22"/>
          <w:szCs w:val="22"/>
        </w:rPr>
        <w:t>Este formulario</w:t>
      </w:r>
      <w:r>
        <w:rPr>
          <w:rFonts w:ascii="Calibri" w:hAnsi="Calibri"/>
          <w:sz w:val="22"/>
          <w:szCs w:val="22"/>
        </w:rPr>
        <w:t xml:space="preserve"> muestra el detalle de la información cargada</w:t>
      </w:r>
      <w:ins w:id="127" w:author="José Cámara del Carpio" w:date="2016-06-21T09:32:00Z">
        <w:r w:rsidR="009F59DE">
          <w:rPr>
            <w:rFonts w:ascii="Calibri" w:hAnsi="Calibri"/>
            <w:sz w:val="22"/>
            <w:szCs w:val="22"/>
          </w:rPr>
          <w:t xml:space="preserve"> como el importe, moneda, </w:t>
        </w:r>
      </w:ins>
      <w:ins w:id="128" w:author="José Cámara del Carpio" w:date="2016-06-21T09:33:00Z">
        <w:r w:rsidR="009F59DE">
          <w:rPr>
            <w:rFonts w:ascii="Calibri" w:hAnsi="Calibri"/>
            <w:sz w:val="22"/>
            <w:szCs w:val="22"/>
          </w:rPr>
          <w:t>líneas</w:t>
        </w:r>
      </w:ins>
      <w:ins w:id="129" w:author="José Cámara del Carpio" w:date="2016-06-21T09:32:00Z">
        <w:r w:rsidR="009F59DE">
          <w:rPr>
            <w:rFonts w:ascii="Calibri" w:hAnsi="Calibri"/>
            <w:sz w:val="22"/>
            <w:szCs w:val="22"/>
          </w:rPr>
          <w:t xml:space="preserve"> </w:t>
        </w:r>
      </w:ins>
      <w:ins w:id="130" w:author="José Cámara del Carpio" w:date="2016-06-21T09:33:00Z">
        <w:r w:rsidR="009F59DE">
          <w:rPr>
            <w:rFonts w:ascii="Calibri" w:hAnsi="Calibri"/>
            <w:sz w:val="22"/>
            <w:szCs w:val="22"/>
          </w:rPr>
          <w:t>procesadas; así como los datos observados en caso los hubiera.</w:t>
        </w:r>
      </w:ins>
    </w:p>
    <w:bookmarkEnd w:id="125"/>
    <w:bookmarkEnd w:id="126"/>
    <w:p w14:paraId="5699E02B" w14:textId="77777777" w:rsidR="001A0D97" w:rsidRDefault="001A0D97" w:rsidP="00587416">
      <w:pPr>
        <w:rPr>
          <w:rFonts w:ascii="Calibri" w:hAnsi="Calibri"/>
          <w:sz w:val="22"/>
          <w:szCs w:val="22"/>
        </w:rPr>
      </w:pPr>
    </w:p>
    <w:p w14:paraId="6839A311" w14:textId="77777777" w:rsidR="001A0D97" w:rsidRDefault="001A0D97" w:rsidP="001A0D97">
      <w:pPr>
        <w:jc w:val="center"/>
        <w:rPr>
          <w:rFonts w:asciiTheme="minorHAnsi" w:hAnsiTheme="minorHAnsi"/>
        </w:rPr>
      </w:pPr>
      <w:r>
        <w:rPr>
          <w:noProof/>
          <w:lang w:val="es-ES" w:eastAsia="es-ES"/>
        </w:rPr>
        <w:drawing>
          <wp:inline distT="0" distB="0" distL="0" distR="0" wp14:anchorId="257EB0C0" wp14:editId="084F6ABA">
            <wp:extent cx="4972401" cy="305174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7594" t="21437" r="18302" b="4736"/>
                    <a:stretch/>
                  </pic:blipFill>
                  <pic:spPr bwMode="auto">
                    <a:xfrm>
                      <a:off x="0" y="0"/>
                      <a:ext cx="5001733" cy="3069742"/>
                    </a:xfrm>
                    <a:prstGeom prst="rect">
                      <a:avLst/>
                    </a:prstGeom>
                    <a:ln>
                      <a:noFill/>
                    </a:ln>
                    <a:extLst>
                      <a:ext uri="{53640926-AAD7-44D8-BBD7-CCE9431645EC}">
                        <a14:shadowObscured xmlns:a14="http://schemas.microsoft.com/office/drawing/2010/main"/>
                      </a:ext>
                    </a:extLst>
                  </pic:spPr>
                </pic:pic>
              </a:graphicData>
            </a:graphic>
          </wp:inline>
        </w:drawing>
      </w:r>
    </w:p>
    <w:p w14:paraId="0631AE07" w14:textId="77777777" w:rsidR="001A0D97" w:rsidRDefault="001A0D97" w:rsidP="00587416">
      <w:pPr>
        <w:rPr>
          <w:rFonts w:asciiTheme="minorHAnsi" w:hAnsiTheme="minorHAnsi"/>
        </w:rPr>
      </w:pPr>
    </w:p>
    <w:p w14:paraId="3AEDF6C5" w14:textId="77777777" w:rsidR="001A0D97" w:rsidRDefault="001A0D97" w:rsidP="001A0D97">
      <w:pPr>
        <w:jc w:val="center"/>
        <w:rPr>
          <w:rFonts w:asciiTheme="minorHAnsi" w:hAnsiTheme="minorHAnsi"/>
        </w:rPr>
      </w:pPr>
      <w:r>
        <w:rPr>
          <w:noProof/>
          <w:lang w:val="es-ES" w:eastAsia="es-ES"/>
        </w:rPr>
        <w:drawing>
          <wp:inline distT="0" distB="0" distL="0" distR="0" wp14:anchorId="69BE2527" wp14:editId="3EA4433A">
            <wp:extent cx="2830134" cy="1677335"/>
            <wp:effectExtent l="0" t="0" r="889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6504" t="39088" r="36704" b="31114"/>
                    <a:stretch/>
                  </pic:blipFill>
                  <pic:spPr bwMode="auto">
                    <a:xfrm>
                      <a:off x="0" y="0"/>
                      <a:ext cx="2840788" cy="1683649"/>
                    </a:xfrm>
                    <a:prstGeom prst="rect">
                      <a:avLst/>
                    </a:prstGeom>
                    <a:ln>
                      <a:noFill/>
                    </a:ln>
                    <a:extLst>
                      <a:ext uri="{53640926-AAD7-44D8-BBD7-CCE9431645EC}">
                        <a14:shadowObscured xmlns:a14="http://schemas.microsoft.com/office/drawing/2010/main"/>
                      </a:ext>
                    </a:extLst>
                  </pic:spPr>
                </pic:pic>
              </a:graphicData>
            </a:graphic>
          </wp:inline>
        </w:drawing>
      </w:r>
    </w:p>
    <w:p w14:paraId="5620AE32" w14:textId="77777777" w:rsidR="00A926F7" w:rsidRDefault="00A926F7" w:rsidP="00A926F7">
      <w:pPr>
        <w:rPr>
          <w:rFonts w:asciiTheme="minorHAnsi" w:hAnsiTheme="minorHAnsi"/>
        </w:rPr>
      </w:pPr>
    </w:p>
    <w:p w14:paraId="3EC78AB5" w14:textId="77777777" w:rsidR="00A926F7" w:rsidRDefault="00A926F7" w:rsidP="00A926F7">
      <w:pPr>
        <w:rPr>
          <w:rFonts w:asciiTheme="minorHAnsi" w:hAnsiTheme="minorHAnsi"/>
        </w:rPr>
      </w:pPr>
    </w:p>
    <w:p w14:paraId="082113BB" w14:textId="77777777" w:rsidR="00A926F7" w:rsidRPr="00362198" w:rsidRDefault="00A926F7" w:rsidP="00A926F7">
      <w:pPr>
        <w:pStyle w:val="Ttulo1"/>
        <w:numPr>
          <w:ilvl w:val="2"/>
          <w:numId w:val="23"/>
        </w:numPr>
        <w:pBdr>
          <w:bottom w:val="none" w:sz="0" w:space="0" w:color="auto"/>
        </w:pBdr>
        <w:spacing w:after="0" w:line="276" w:lineRule="auto"/>
        <w:ind w:left="567" w:hanging="567"/>
        <w:rPr>
          <w:rFonts w:asciiTheme="minorHAnsi" w:hAnsiTheme="minorHAnsi"/>
          <w:color w:val="1C1C1C"/>
          <w:sz w:val="22"/>
          <w:szCs w:val="22"/>
        </w:rPr>
      </w:pPr>
      <w:r>
        <w:rPr>
          <w:rFonts w:asciiTheme="minorHAnsi" w:hAnsiTheme="minorHAnsi"/>
          <w:color w:val="1C1C1C"/>
          <w:sz w:val="22"/>
          <w:szCs w:val="22"/>
        </w:rPr>
        <w:t>Pestaña Reglas de Validación</w:t>
      </w:r>
      <w:r w:rsidRPr="00362198">
        <w:rPr>
          <w:rFonts w:asciiTheme="minorHAnsi" w:hAnsiTheme="minorHAnsi"/>
          <w:color w:val="1C1C1C"/>
          <w:sz w:val="22"/>
          <w:szCs w:val="22"/>
        </w:rPr>
        <w:t>.</w:t>
      </w:r>
    </w:p>
    <w:p w14:paraId="77FE9577" w14:textId="77777777" w:rsidR="00A926F7" w:rsidRDefault="00A926F7" w:rsidP="00A926F7">
      <w:pPr>
        <w:spacing w:line="276" w:lineRule="auto"/>
        <w:ind w:left="567"/>
        <w:jc w:val="both"/>
        <w:rPr>
          <w:rFonts w:ascii="Calibri" w:hAnsi="Calibri"/>
          <w:sz w:val="22"/>
          <w:szCs w:val="22"/>
        </w:rPr>
      </w:pPr>
      <w:r w:rsidRPr="00362198">
        <w:rPr>
          <w:rFonts w:ascii="Calibri" w:hAnsi="Calibri"/>
          <w:sz w:val="22"/>
          <w:szCs w:val="22"/>
        </w:rPr>
        <w:t>Este formulario</w:t>
      </w:r>
      <w:r>
        <w:rPr>
          <w:rFonts w:ascii="Calibri" w:hAnsi="Calibri"/>
          <w:sz w:val="22"/>
          <w:szCs w:val="22"/>
        </w:rPr>
        <w:t xml:space="preserve"> muestra el detalle de las reglas de validación aplicadas en la carga del archivo.</w:t>
      </w:r>
    </w:p>
    <w:p w14:paraId="7CB900B2" w14:textId="434308BE" w:rsidR="00A926F7" w:rsidRDefault="00595E30" w:rsidP="00A926F7">
      <w:pPr>
        <w:spacing w:line="276" w:lineRule="auto"/>
        <w:ind w:left="567"/>
        <w:jc w:val="both"/>
        <w:rPr>
          <w:rFonts w:ascii="Calibri" w:hAnsi="Calibri"/>
          <w:sz w:val="22"/>
          <w:szCs w:val="22"/>
        </w:rPr>
      </w:pPr>
      <w:ins w:id="131" w:author="José Cámara del Carpio" w:date="2016-06-21T09:34:00Z">
        <w:r>
          <w:rPr>
            <w:rFonts w:ascii="Calibri" w:hAnsi="Calibri"/>
            <w:sz w:val="22"/>
            <w:szCs w:val="22"/>
          </w:rPr>
          <w:t xml:space="preserve">En caso </w:t>
        </w:r>
      </w:ins>
      <w:ins w:id="132" w:author="José Cámara del Carpio" w:date="2016-06-21T09:39:00Z">
        <w:r w:rsidR="005A219C">
          <w:rPr>
            <w:rFonts w:ascii="Calibri" w:hAnsi="Calibri"/>
            <w:sz w:val="22"/>
            <w:szCs w:val="22"/>
          </w:rPr>
          <w:t>hubiera</w:t>
        </w:r>
      </w:ins>
      <w:ins w:id="133" w:author="José Cámara del Carpio" w:date="2016-06-21T09:34:00Z">
        <w:r>
          <w:rPr>
            <w:rFonts w:ascii="Calibri" w:hAnsi="Calibri"/>
            <w:sz w:val="22"/>
            <w:szCs w:val="22"/>
          </w:rPr>
          <w:t xml:space="preserve"> datos observados, esta pestaña </w:t>
        </w:r>
      </w:ins>
      <w:ins w:id="134" w:author="José Cámara del Carpio" w:date="2016-06-21T09:35:00Z">
        <w:r>
          <w:rPr>
            <w:rFonts w:ascii="Calibri" w:hAnsi="Calibri"/>
            <w:sz w:val="22"/>
            <w:szCs w:val="22"/>
          </w:rPr>
          <w:t>p</w:t>
        </w:r>
      </w:ins>
      <w:del w:id="135" w:author="José Cámara del Carpio" w:date="2016-06-21T09:35:00Z">
        <w:r w:rsidR="00A926F7" w:rsidDel="00595E30">
          <w:rPr>
            <w:rFonts w:ascii="Calibri" w:hAnsi="Calibri"/>
            <w:sz w:val="22"/>
            <w:szCs w:val="22"/>
          </w:rPr>
          <w:delText>P</w:delText>
        </w:r>
      </w:del>
      <w:r w:rsidR="00A926F7">
        <w:rPr>
          <w:rFonts w:ascii="Calibri" w:hAnsi="Calibri"/>
          <w:sz w:val="22"/>
          <w:szCs w:val="22"/>
        </w:rPr>
        <w:t>ermite identificar las validaciones de los registros observados.</w:t>
      </w:r>
    </w:p>
    <w:p w14:paraId="605CA047" w14:textId="77777777" w:rsidR="00A926F7" w:rsidRDefault="00A926F7" w:rsidP="00A926F7">
      <w:pPr>
        <w:rPr>
          <w:rFonts w:ascii="Calibri" w:hAnsi="Calibri"/>
          <w:sz w:val="22"/>
          <w:szCs w:val="22"/>
        </w:rPr>
      </w:pPr>
    </w:p>
    <w:p w14:paraId="5C7DA81F" w14:textId="77777777" w:rsidR="00A926F7" w:rsidRDefault="00A926F7" w:rsidP="00A926F7">
      <w:pPr>
        <w:jc w:val="center"/>
        <w:rPr>
          <w:rFonts w:asciiTheme="minorHAnsi" w:hAnsiTheme="minorHAnsi"/>
        </w:rPr>
      </w:pPr>
      <w:r>
        <w:rPr>
          <w:noProof/>
          <w:lang w:val="es-ES" w:eastAsia="es-ES"/>
        </w:rPr>
        <w:drawing>
          <wp:inline distT="0" distB="0" distL="0" distR="0" wp14:anchorId="3EB3DDCA" wp14:editId="1550606F">
            <wp:extent cx="5001157" cy="3035808"/>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270" t="21273" r="17341" b="4242"/>
                    <a:stretch/>
                  </pic:blipFill>
                  <pic:spPr bwMode="auto">
                    <a:xfrm>
                      <a:off x="0" y="0"/>
                      <a:ext cx="5016462" cy="3045099"/>
                    </a:xfrm>
                    <a:prstGeom prst="rect">
                      <a:avLst/>
                    </a:prstGeom>
                    <a:ln>
                      <a:noFill/>
                    </a:ln>
                    <a:extLst>
                      <a:ext uri="{53640926-AAD7-44D8-BBD7-CCE9431645EC}">
                        <a14:shadowObscured xmlns:a14="http://schemas.microsoft.com/office/drawing/2010/main"/>
                      </a:ext>
                    </a:extLst>
                  </pic:spPr>
                </pic:pic>
              </a:graphicData>
            </a:graphic>
          </wp:inline>
        </w:drawing>
      </w:r>
    </w:p>
    <w:p w14:paraId="5BA78F6B" w14:textId="77777777" w:rsidR="00A926F7" w:rsidRDefault="00A926F7" w:rsidP="00A926F7">
      <w:pPr>
        <w:rPr>
          <w:rFonts w:asciiTheme="minorHAnsi" w:hAnsiTheme="minorHAnsi"/>
        </w:rPr>
      </w:pPr>
    </w:p>
    <w:p w14:paraId="4635D3C3" w14:textId="77777777" w:rsidR="00741CD8" w:rsidRDefault="00741CD8" w:rsidP="00A926F7">
      <w:pPr>
        <w:rPr>
          <w:rFonts w:asciiTheme="minorHAnsi" w:hAnsiTheme="minorHAnsi"/>
        </w:rPr>
      </w:pPr>
    </w:p>
    <w:p w14:paraId="1A09BC27" w14:textId="77777777" w:rsidR="00A926F7" w:rsidRPr="0081410E" w:rsidRDefault="00A926F7" w:rsidP="00A926F7">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commentRangeStart w:id="136"/>
      <w:r>
        <w:rPr>
          <w:rFonts w:asciiTheme="minorHAnsi" w:hAnsiTheme="minorHAnsi"/>
          <w:color w:val="1C1C1C"/>
          <w:sz w:val="24"/>
          <w:u w:val="single"/>
        </w:rPr>
        <w:t>Operaciones \ Aprobación</w:t>
      </w:r>
      <w:commentRangeEnd w:id="136"/>
      <w:r w:rsidR="005A219C">
        <w:rPr>
          <w:rStyle w:val="Refdecomentario"/>
          <w:rFonts w:ascii="Times New Roman" w:eastAsia="MS Mincho" w:hAnsi="Times New Roman"/>
          <w:b w:val="0"/>
          <w:color w:val="auto"/>
          <w:spacing w:val="0"/>
          <w:kern w:val="0"/>
        </w:rPr>
        <w:commentReference w:id="136"/>
      </w:r>
    </w:p>
    <w:p w14:paraId="0283F59E" w14:textId="66B09C9B" w:rsidR="00A926F7" w:rsidRDefault="00A926F7" w:rsidP="00A926F7">
      <w:pPr>
        <w:spacing w:line="276" w:lineRule="auto"/>
        <w:jc w:val="both"/>
        <w:rPr>
          <w:rFonts w:ascii="Calibri" w:hAnsi="Calibri"/>
          <w:sz w:val="22"/>
        </w:rPr>
      </w:pPr>
      <w:bookmarkStart w:id="137" w:name="OLE_LINK51"/>
      <w:bookmarkStart w:id="138" w:name="OLE_LINK52"/>
      <w:r w:rsidRPr="00362198">
        <w:rPr>
          <w:rFonts w:ascii="Calibri" w:hAnsi="Calibri"/>
          <w:sz w:val="22"/>
        </w:rPr>
        <w:t xml:space="preserve">Esta opción permite </w:t>
      </w:r>
      <w:r>
        <w:rPr>
          <w:rFonts w:ascii="Calibri" w:hAnsi="Calibri"/>
          <w:sz w:val="22"/>
        </w:rPr>
        <w:t>realizar la aprobación de l</w:t>
      </w:r>
      <w:ins w:id="139" w:author="José Cámara del Carpio" w:date="2016-06-21T09:40:00Z">
        <w:r w:rsidR="005A219C">
          <w:rPr>
            <w:rFonts w:ascii="Calibri" w:hAnsi="Calibri"/>
            <w:sz w:val="22"/>
          </w:rPr>
          <w:t xml:space="preserve">os </w:t>
        </w:r>
      </w:ins>
      <w:del w:id="140" w:author="José Cámara del Carpio" w:date="2016-06-21T09:40:00Z">
        <w:r w:rsidDel="005A219C">
          <w:rPr>
            <w:rFonts w:ascii="Calibri" w:hAnsi="Calibri"/>
            <w:sz w:val="22"/>
          </w:rPr>
          <w:delText>as cargas de</w:delText>
        </w:r>
      </w:del>
      <w:r>
        <w:rPr>
          <w:rFonts w:ascii="Calibri" w:hAnsi="Calibri"/>
          <w:sz w:val="22"/>
        </w:rPr>
        <w:t xml:space="preserve"> archivos </w:t>
      </w:r>
      <w:ins w:id="141" w:author="José Cámara del Carpio" w:date="2016-06-21T09:40:00Z">
        <w:r w:rsidR="005A219C">
          <w:rPr>
            <w:rFonts w:ascii="Calibri" w:hAnsi="Calibri"/>
            <w:sz w:val="22"/>
          </w:rPr>
          <w:t>cargados correctamente (</w:t>
        </w:r>
      </w:ins>
      <w:r>
        <w:rPr>
          <w:rFonts w:ascii="Calibri" w:hAnsi="Calibri"/>
          <w:sz w:val="22"/>
        </w:rPr>
        <w:t>sin observaciones</w:t>
      </w:r>
      <w:ins w:id="142" w:author="José Cámara del Carpio" w:date="2016-06-21T09:40:00Z">
        <w:r w:rsidR="005A219C">
          <w:rPr>
            <w:rFonts w:ascii="Calibri" w:hAnsi="Calibri"/>
            <w:sz w:val="22"/>
          </w:rPr>
          <w:t>)</w:t>
        </w:r>
      </w:ins>
      <w:r>
        <w:rPr>
          <w:rFonts w:ascii="Calibri" w:hAnsi="Calibri"/>
          <w:sz w:val="22"/>
        </w:rPr>
        <w:t>.</w:t>
      </w:r>
      <w:bookmarkEnd w:id="137"/>
      <w:bookmarkEnd w:id="138"/>
    </w:p>
    <w:p w14:paraId="1B7272E3" w14:textId="77777777" w:rsidR="00A926F7" w:rsidRDefault="00A926F7" w:rsidP="00A926F7">
      <w:pPr>
        <w:rPr>
          <w:rFonts w:asciiTheme="minorHAnsi" w:hAnsiTheme="minorHAnsi"/>
        </w:rPr>
      </w:pPr>
    </w:p>
    <w:p w14:paraId="10AE22B2" w14:textId="77777777" w:rsidR="00A926F7" w:rsidRDefault="00A926F7" w:rsidP="00A926F7">
      <w:pPr>
        <w:jc w:val="center"/>
        <w:rPr>
          <w:rFonts w:asciiTheme="minorHAnsi" w:hAnsiTheme="minorHAnsi"/>
        </w:rPr>
      </w:pPr>
      <w:r>
        <w:rPr>
          <w:noProof/>
          <w:lang w:val="es-ES" w:eastAsia="es-ES"/>
        </w:rPr>
        <w:drawing>
          <wp:inline distT="0" distB="0" distL="0" distR="0" wp14:anchorId="479031D4" wp14:editId="01D47201">
            <wp:extent cx="5397031" cy="877824"/>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7405" t="21768" r="17727" b="58433"/>
                    <a:stretch/>
                  </pic:blipFill>
                  <pic:spPr bwMode="auto">
                    <a:xfrm>
                      <a:off x="0" y="0"/>
                      <a:ext cx="5457098" cy="887594"/>
                    </a:xfrm>
                    <a:prstGeom prst="rect">
                      <a:avLst/>
                    </a:prstGeom>
                    <a:ln>
                      <a:noFill/>
                    </a:ln>
                    <a:extLst>
                      <a:ext uri="{53640926-AAD7-44D8-BBD7-CCE9431645EC}">
                        <a14:shadowObscured xmlns:a14="http://schemas.microsoft.com/office/drawing/2010/main"/>
                      </a:ext>
                    </a:extLst>
                  </pic:spPr>
                </pic:pic>
              </a:graphicData>
            </a:graphic>
          </wp:inline>
        </w:drawing>
      </w:r>
    </w:p>
    <w:p w14:paraId="0375C1F0" w14:textId="77777777" w:rsidR="00D93EF8" w:rsidRDefault="00D93EF8" w:rsidP="00D93EF8">
      <w:pPr>
        <w:rPr>
          <w:rFonts w:asciiTheme="minorHAnsi" w:hAnsiTheme="minorHAnsi"/>
        </w:rPr>
      </w:pPr>
    </w:p>
    <w:p w14:paraId="579DBB4D" w14:textId="77777777" w:rsidR="00D93EF8" w:rsidRDefault="00D93EF8" w:rsidP="00D93EF8">
      <w:pPr>
        <w:rPr>
          <w:rFonts w:asciiTheme="minorHAnsi" w:hAnsiTheme="minorHAnsi"/>
        </w:rPr>
      </w:pPr>
    </w:p>
    <w:p w14:paraId="59274BC4" w14:textId="77777777" w:rsidR="00D93EF8" w:rsidRDefault="00D93EF8" w:rsidP="00D93EF8">
      <w:pPr>
        <w:rPr>
          <w:rFonts w:asciiTheme="minorHAnsi" w:hAnsiTheme="minorHAnsi"/>
        </w:rPr>
      </w:pPr>
    </w:p>
    <w:p w14:paraId="53929364" w14:textId="77777777" w:rsidR="00D93EF8" w:rsidRDefault="00D93EF8" w:rsidP="00D93EF8">
      <w:pPr>
        <w:rPr>
          <w:rFonts w:asciiTheme="minorHAnsi" w:hAnsiTheme="minorHAnsi"/>
        </w:rPr>
      </w:pPr>
    </w:p>
    <w:p w14:paraId="392D4077" w14:textId="7DCB13E4" w:rsidR="00D93EF8" w:rsidDel="005A219C" w:rsidRDefault="00D93EF8" w:rsidP="00D93EF8">
      <w:pPr>
        <w:rPr>
          <w:del w:id="143" w:author="José Cámara del Carpio" w:date="2016-06-21T09:41:00Z"/>
          <w:rFonts w:ascii="Calibri" w:hAnsi="Calibri"/>
          <w:sz w:val="22"/>
        </w:rPr>
      </w:pPr>
      <w:del w:id="144" w:author="José Cámara del Carpio" w:date="2016-06-21T09:41:00Z">
        <w:r w:rsidRPr="00362198" w:rsidDel="005A219C">
          <w:rPr>
            <w:rFonts w:ascii="Calibri" w:hAnsi="Calibri"/>
            <w:sz w:val="22"/>
          </w:rPr>
          <w:delText xml:space="preserve">Esta opción permite </w:delText>
        </w:r>
        <w:r w:rsidDel="005A219C">
          <w:rPr>
            <w:rFonts w:ascii="Calibri" w:hAnsi="Calibri"/>
            <w:sz w:val="22"/>
          </w:rPr>
          <w:delText xml:space="preserve">realizar la aprobación de </w:delText>
        </w:r>
      </w:del>
      <w:del w:id="145" w:author="José Cámara del Carpio" w:date="2016-06-20T16:06:00Z">
        <w:r w:rsidDel="006E4C91">
          <w:rPr>
            <w:rFonts w:ascii="Calibri" w:hAnsi="Calibri"/>
            <w:sz w:val="22"/>
          </w:rPr>
          <w:delText xml:space="preserve">las cargas de archivos </w:delText>
        </w:r>
      </w:del>
      <w:del w:id="146" w:author="José Cámara del Carpio" w:date="2016-06-21T09:41:00Z">
        <w:r w:rsidDel="005A219C">
          <w:rPr>
            <w:rFonts w:ascii="Calibri" w:hAnsi="Calibri"/>
            <w:sz w:val="22"/>
          </w:rPr>
          <w:delText>sin observaciones.</w:delText>
        </w:r>
      </w:del>
    </w:p>
    <w:p w14:paraId="180EE69B" w14:textId="77777777" w:rsidR="00D93EF8" w:rsidRDefault="00D93EF8" w:rsidP="00D93EF8">
      <w:pPr>
        <w:rPr>
          <w:rFonts w:ascii="Calibri" w:hAnsi="Calibri"/>
          <w:sz w:val="22"/>
        </w:rPr>
      </w:pPr>
    </w:p>
    <w:p w14:paraId="0EB185D4" w14:textId="77777777" w:rsidR="00D93EF8" w:rsidRDefault="00522CB9" w:rsidP="00522CB9">
      <w:pPr>
        <w:jc w:val="center"/>
        <w:rPr>
          <w:rFonts w:asciiTheme="minorHAnsi" w:hAnsiTheme="minorHAnsi"/>
        </w:rPr>
      </w:pPr>
      <w:r>
        <w:rPr>
          <w:noProof/>
          <w:lang w:val="es-ES" w:eastAsia="es-ES"/>
        </w:rPr>
        <w:drawing>
          <wp:inline distT="0" distB="0" distL="0" distR="0" wp14:anchorId="4E2637A0" wp14:editId="2B30D5DD">
            <wp:extent cx="5196364" cy="1536192"/>
            <wp:effectExtent l="0" t="0" r="4445" b="698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7533" t="21769" r="17342" b="42103"/>
                    <a:stretch/>
                  </pic:blipFill>
                  <pic:spPr bwMode="auto">
                    <a:xfrm>
                      <a:off x="0" y="0"/>
                      <a:ext cx="5227284" cy="1545333"/>
                    </a:xfrm>
                    <a:prstGeom prst="rect">
                      <a:avLst/>
                    </a:prstGeom>
                    <a:ln>
                      <a:noFill/>
                    </a:ln>
                    <a:extLst>
                      <a:ext uri="{53640926-AAD7-44D8-BBD7-CCE9431645EC}">
                        <a14:shadowObscured xmlns:a14="http://schemas.microsoft.com/office/drawing/2010/main"/>
                      </a:ext>
                    </a:extLst>
                  </pic:spPr>
                </pic:pic>
              </a:graphicData>
            </a:graphic>
          </wp:inline>
        </w:drawing>
      </w:r>
    </w:p>
    <w:p w14:paraId="4B67CE5D" w14:textId="77777777" w:rsidR="00522CB9" w:rsidRDefault="00522CB9" w:rsidP="00D93EF8">
      <w:pPr>
        <w:rPr>
          <w:rFonts w:asciiTheme="minorHAnsi" w:hAnsiTheme="minorHAnsi"/>
        </w:rPr>
      </w:pPr>
    </w:p>
    <w:p w14:paraId="68649009" w14:textId="77777777" w:rsidR="00D93EF8" w:rsidRPr="0081410E" w:rsidRDefault="00D93EF8" w:rsidP="00D93EF8">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bookmarkStart w:id="147" w:name="OLE_LINK53"/>
      <w:bookmarkStart w:id="148" w:name="OLE_LINK54"/>
      <w:commentRangeStart w:id="149"/>
      <w:r>
        <w:rPr>
          <w:rFonts w:asciiTheme="minorHAnsi" w:hAnsiTheme="minorHAnsi"/>
          <w:color w:val="1C1C1C"/>
          <w:sz w:val="24"/>
          <w:u w:val="single"/>
        </w:rPr>
        <w:t xml:space="preserve">Operaciones \ </w:t>
      </w:r>
      <w:r w:rsidR="00522CB9">
        <w:rPr>
          <w:rFonts w:asciiTheme="minorHAnsi" w:hAnsiTheme="minorHAnsi"/>
          <w:color w:val="1C1C1C"/>
          <w:sz w:val="24"/>
          <w:u w:val="single"/>
        </w:rPr>
        <w:t>Gener</w:t>
      </w:r>
      <w:r w:rsidR="003442D4">
        <w:rPr>
          <w:rFonts w:asciiTheme="minorHAnsi" w:hAnsiTheme="minorHAnsi"/>
          <w:color w:val="1C1C1C"/>
          <w:sz w:val="24"/>
          <w:u w:val="single"/>
        </w:rPr>
        <w:t xml:space="preserve">a </w:t>
      </w:r>
      <w:r w:rsidR="00522CB9">
        <w:rPr>
          <w:rFonts w:asciiTheme="minorHAnsi" w:hAnsiTheme="minorHAnsi"/>
          <w:color w:val="1C1C1C"/>
          <w:sz w:val="24"/>
          <w:u w:val="single"/>
        </w:rPr>
        <w:t xml:space="preserve">Telebanking </w:t>
      </w:r>
      <w:commentRangeEnd w:id="149"/>
      <w:r w:rsidR="00AE068A">
        <w:rPr>
          <w:rStyle w:val="Refdecomentario"/>
          <w:rFonts w:ascii="Times New Roman" w:eastAsia="MS Mincho" w:hAnsi="Times New Roman"/>
          <w:b w:val="0"/>
          <w:color w:val="auto"/>
          <w:spacing w:val="0"/>
          <w:kern w:val="0"/>
        </w:rPr>
        <w:commentReference w:id="149"/>
      </w:r>
    </w:p>
    <w:p w14:paraId="74F6A9B2" w14:textId="4EE364DF" w:rsidR="003442D4" w:rsidRDefault="00D93EF8" w:rsidP="00D93EF8">
      <w:pPr>
        <w:spacing w:line="276" w:lineRule="auto"/>
        <w:jc w:val="both"/>
        <w:rPr>
          <w:rFonts w:ascii="Calibri" w:hAnsi="Calibri"/>
          <w:sz w:val="22"/>
        </w:rPr>
      </w:pPr>
      <w:r w:rsidRPr="00362198">
        <w:rPr>
          <w:rFonts w:ascii="Calibri" w:hAnsi="Calibri"/>
          <w:sz w:val="22"/>
        </w:rPr>
        <w:t xml:space="preserve">Esta opción permite </w:t>
      </w:r>
      <w:r w:rsidR="003442D4">
        <w:rPr>
          <w:rFonts w:ascii="Calibri" w:hAnsi="Calibri"/>
          <w:sz w:val="22"/>
        </w:rPr>
        <w:t>generar las descargas</w:t>
      </w:r>
      <w:ins w:id="150" w:author="José Cámara del Carpio" w:date="2016-06-21T09:44:00Z">
        <w:r w:rsidR="00AE068A">
          <w:rPr>
            <w:rFonts w:ascii="Calibri" w:hAnsi="Calibri"/>
            <w:sz w:val="22"/>
          </w:rPr>
          <w:t xml:space="preserve"> de los </w:t>
        </w:r>
      </w:ins>
      <w:r w:rsidR="003442D4">
        <w:rPr>
          <w:rFonts w:ascii="Calibri" w:hAnsi="Calibri"/>
          <w:sz w:val="22"/>
        </w:rPr>
        <w:t xml:space="preserve"> archivos para </w:t>
      </w:r>
      <w:ins w:id="151" w:author="José Cámara del Carpio" w:date="2016-06-21T09:44:00Z">
        <w:r w:rsidR="00AE068A">
          <w:rPr>
            <w:rFonts w:ascii="Calibri" w:hAnsi="Calibri"/>
            <w:sz w:val="22"/>
          </w:rPr>
          <w:t xml:space="preserve">la carga al </w:t>
        </w:r>
      </w:ins>
      <w:r w:rsidR="003442D4">
        <w:rPr>
          <w:rFonts w:ascii="Calibri" w:hAnsi="Calibri"/>
          <w:sz w:val="22"/>
        </w:rPr>
        <w:t xml:space="preserve">telebanking </w:t>
      </w:r>
      <w:ins w:id="152" w:author="José Cámara del Carpio" w:date="2016-06-20T16:06:00Z">
        <w:r w:rsidR="006E4C91">
          <w:rPr>
            <w:rFonts w:ascii="Calibri" w:hAnsi="Calibri"/>
            <w:sz w:val="22"/>
          </w:rPr>
          <w:t>del S</w:t>
        </w:r>
      </w:ins>
      <w:del w:id="153" w:author="José Cámara del Carpio" w:date="2016-06-20T16:06:00Z">
        <w:r w:rsidR="003442D4" w:rsidDel="006E4C91">
          <w:rPr>
            <w:rFonts w:ascii="Calibri" w:hAnsi="Calibri"/>
            <w:sz w:val="22"/>
          </w:rPr>
          <w:delText>(s</w:delText>
        </w:r>
      </w:del>
      <w:r w:rsidR="003442D4">
        <w:rPr>
          <w:rFonts w:ascii="Calibri" w:hAnsi="Calibri"/>
          <w:sz w:val="22"/>
        </w:rPr>
        <w:t>cotiabank</w:t>
      </w:r>
      <w:del w:id="154" w:author="José Cámara del Carpio" w:date="2016-06-20T16:06:00Z">
        <w:r w:rsidR="003442D4" w:rsidDel="006E4C91">
          <w:rPr>
            <w:rFonts w:ascii="Calibri" w:hAnsi="Calibri"/>
            <w:sz w:val="22"/>
          </w:rPr>
          <w:delText>)</w:delText>
        </w:r>
      </w:del>
      <w:r w:rsidR="003442D4">
        <w:rPr>
          <w:rFonts w:ascii="Calibri" w:hAnsi="Calibri"/>
          <w:sz w:val="22"/>
        </w:rPr>
        <w:t>.</w:t>
      </w:r>
    </w:p>
    <w:bookmarkEnd w:id="147"/>
    <w:bookmarkEnd w:id="148"/>
    <w:p w14:paraId="35D8F83E" w14:textId="77777777" w:rsidR="00D93EF8" w:rsidRDefault="00D93EF8" w:rsidP="00D93EF8">
      <w:pPr>
        <w:rPr>
          <w:rFonts w:ascii="Calibri" w:hAnsi="Calibri"/>
          <w:sz w:val="22"/>
        </w:rPr>
      </w:pPr>
    </w:p>
    <w:p w14:paraId="5FB82F9F" w14:textId="77777777" w:rsidR="003442D4" w:rsidRDefault="003442D4" w:rsidP="003442D4">
      <w:pPr>
        <w:jc w:val="center"/>
        <w:rPr>
          <w:rFonts w:asciiTheme="minorHAnsi" w:hAnsiTheme="minorHAnsi"/>
        </w:rPr>
      </w:pPr>
      <w:r>
        <w:rPr>
          <w:noProof/>
          <w:lang w:val="es-ES" w:eastAsia="es-ES"/>
        </w:rPr>
        <w:drawing>
          <wp:inline distT="0" distB="0" distL="0" distR="0" wp14:anchorId="0B893683" wp14:editId="29FCEE0C">
            <wp:extent cx="5420598" cy="1572768"/>
            <wp:effectExtent l="0" t="0" r="0" b="889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7537" t="22016" r="17463" b="42593"/>
                    <a:stretch/>
                  </pic:blipFill>
                  <pic:spPr bwMode="auto">
                    <a:xfrm>
                      <a:off x="0" y="0"/>
                      <a:ext cx="5431737" cy="1576000"/>
                    </a:xfrm>
                    <a:prstGeom prst="rect">
                      <a:avLst/>
                    </a:prstGeom>
                    <a:ln>
                      <a:noFill/>
                    </a:ln>
                    <a:extLst>
                      <a:ext uri="{53640926-AAD7-44D8-BBD7-CCE9431645EC}">
                        <a14:shadowObscured xmlns:a14="http://schemas.microsoft.com/office/drawing/2010/main"/>
                      </a:ext>
                    </a:extLst>
                  </pic:spPr>
                </pic:pic>
              </a:graphicData>
            </a:graphic>
          </wp:inline>
        </w:drawing>
      </w:r>
    </w:p>
    <w:p w14:paraId="3807E371" w14:textId="77777777" w:rsidR="003442D4" w:rsidRDefault="003442D4" w:rsidP="003442D4">
      <w:pPr>
        <w:rPr>
          <w:rFonts w:asciiTheme="minorHAnsi" w:hAnsiTheme="minorHAnsi"/>
        </w:rPr>
      </w:pPr>
    </w:p>
    <w:p w14:paraId="21AD497C" w14:textId="77777777" w:rsidR="003442D4" w:rsidRDefault="003442D4" w:rsidP="003442D4">
      <w:pPr>
        <w:rPr>
          <w:rFonts w:asciiTheme="minorHAnsi" w:hAnsiTheme="minorHAnsi"/>
        </w:rPr>
      </w:pPr>
    </w:p>
    <w:p w14:paraId="0FE8CEF3" w14:textId="77777777" w:rsidR="003442D4" w:rsidRPr="0081410E" w:rsidRDefault="003442D4" w:rsidP="003442D4">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commentRangeStart w:id="155"/>
      <w:r>
        <w:rPr>
          <w:rFonts w:asciiTheme="minorHAnsi" w:hAnsiTheme="minorHAnsi"/>
          <w:color w:val="1C1C1C"/>
          <w:sz w:val="24"/>
          <w:u w:val="single"/>
        </w:rPr>
        <w:t xml:space="preserve">Operaciones \ Interface Contable </w:t>
      </w:r>
      <w:commentRangeEnd w:id="155"/>
      <w:r w:rsidR="00AE068A">
        <w:rPr>
          <w:rStyle w:val="Refdecomentario"/>
          <w:rFonts w:ascii="Times New Roman" w:eastAsia="MS Mincho" w:hAnsi="Times New Roman"/>
          <w:b w:val="0"/>
          <w:color w:val="auto"/>
          <w:spacing w:val="0"/>
          <w:kern w:val="0"/>
        </w:rPr>
        <w:commentReference w:id="155"/>
      </w:r>
    </w:p>
    <w:p w14:paraId="7157FCE4" w14:textId="77777777" w:rsidR="003442D4" w:rsidRDefault="003442D4" w:rsidP="003442D4">
      <w:pPr>
        <w:spacing w:line="276" w:lineRule="auto"/>
        <w:jc w:val="both"/>
        <w:rPr>
          <w:rFonts w:ascii="Calibri" w:hAnsi="Calibri"/>
          <w:sz w:val="22"/>
        </w:rPr>
      </w:pPr>
      <w:r w:rsidRPr="00362198">
        <w:rPr>
          <w:rFonts w:ascii="Calibri" w:hAnsi="Calibri"/>
          <w:sz w:val="22"/>
        </w:rPr>
        <w:t xml:space="preserve">Esta opción permite </w:t>
      </w:r>
      <w:r>
        <w:rPr>
          <w:rFonts w:ascii="Calibri" w:hAnsi="Calibri"/>
          <w:sz w:val="22"/>
        </w:rPr>
        <w:t>generar las interfaces contables y la transferencia de la información al sistema Exactus.</w:t>
      </w:r>
    </w:p>
    <w:p w14:paraId="7265E311" w14:textId="77777777" w:rsidR="003442D4" w:rsidRDefault="003442D4" w:rsidP="003442D4">
      <w:pPr>
        <w:rPr>
          <w:rFonts w:asciiTheme="minorHAnsi" w:hAnsiTheme="minorHAnsi"/>
        </w:rPr>
      </w:pPr>
    </w:p>
    <w:p w14:paraId="49C4FF1B" w14:textId="77777777" w:rsidR="003442D4" w:rsidRDefault="003442D4" w:rsidP="003442D4">
      <w:pPr>
        <w:jc w:val="center"/>
        <w:rPr>
          <w:rFonts w:asciiTheme="minorHAnsi" w:hAnsiTheme="minorHAnsi"/>
        </w:rPr>
      </w:pPr>
      <w:r>
        <w:rPr>
          <w:noProof/>
          <w:lang w:val="es-ES" w:eastAsia="es-ES"/>
        </w:rPr>
        <w:drawing>
          <wp:inline distT="0" distB="0" distL="0" distR="0" wp14:anchorId="67450D83" wp14:editId="5F243B8C">
            <wp:extent cx="5222682" cy="1382573"/>
            <wp:effectExtent l="0" t="0" r="0" b="825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7535" t="21769" r="17210" b="45815"/>
                    <a:stretch/>
                  </pic:blipFill>
                  <pic:spPr bwMode="auto">
                    <a:xfrm>
                      <a:off x="0" y="0"/>
                      <a:ext cx="5264410" cy="1393619"/>
                    </a:xfrm>
                    <a:prstGeom prst="rect">
                      <a:avLst/>
                    </a:prstGeom>
                    <a:ln>
                      <a:noFill/>
                    </a:ln>
                    <a:extLst>
                      <a:ext uri="{53640926-AAD7-44D8-BBD7-CCE9431645EC}">
                        <a14:shadowObscured xmlns:a14="http://schemas.microsoft.com/office/drawing/2010/main"/>
                      </a:ext>
                    </a:extLst>
                  </pic:spPr>
                </pic:pic>
              </a:graphicData>
            </a:graphic>
          </wp:inline>
        </w:drawing>
      </w:r>
    </w:p>
    <w:p w14:paraId="257B996F" w14:textId="77777777" w:rsidR="003442D4" w:rsidRDefault="003442D4" w:rsidP="003442D4">
      <w:pPr>
        <w:rPr>
          <w:rFonts w:asciiTheme="minorHAnsi" w:hAnsiTheme="minorHAnsi"/>
        </w:rPr>
      </w:pPr>
    </w:p>
    <w:p w14:paraId="11B9FD03" w14:textId="77777777" w:rsidR="003442D4" w:rsidRDefault="003442D4" w:rsidP="003442D4">
      <w:pPr>
        <w:rPr>
          <w:rFonts w:asciiTheme="minorHAnsi" w:hAnsiTheme="minorHAnsi"/>
        </w:rPr>
      </w:pPr>
    </w:p>
    <w:p w14:paraId="272C0CB8" w14:textId="77777777" w:rsidR="003442D4" w:rsidRPr="0081410E" w:rsidRDefault="003442D4" w:rsidP="003442D4">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Pr>
          <w:rFonts w:asciiTheme="minorHAnsi" w:hAnsiTheme="minorHAnsi"/>
          <w:color w:val="1C1C1C"/>
          <w:sz w:val="24"/>
          <w:u w:val="single"/>
        </w:rPr>
        <w:t xml:space="preserve">Consultas \ </w:t>
      </w:r>
      <w:r w:rsidR="00275806">
        <w:rPr>
          <w:rFonts w:asciiTheme="minorHAnsi" w:hAnsiTheme="minorHAnsi"/>
          <w:color w:val="1C1C1C"/>
          <w:sz w:val="24"/>
          <w:u w:val="single"/>
        </w:rPr>
        <w:t>Pagos Procesados</w:t>
      </w:r>
      <w:r>
        <w:rPr>
          <w:rFonts w:asciiTheme="minorHAnsi" w:hAnsiTheme="minorHAnsi"/>
          <w:color w:val="1C1C1C"/>
          <w:sz w:val="24"/>
          <w:u w:val="single"/>
        </w:rPr>
        <w:t xml:space="preserve"> </w:t>
      </w:r>
    </w:p>
    <w:p w14:paraId="5FF0C443" w14:textId="7C4C7249" w:rsidR="00AC4229" w:rsidRDefault="003442D4" w:rsidP="003442D4">
      <w:pPr>
        <w:spacing w:line="276" w:lineRule="auto"/>
        <w:jc w:val="both"/>
        <w:rPr>
          <w:rFonts w:ascii="Calibri" w:hAnsi="Calibri"/>
          <w:sz w:val="22"/>
        </w:rPr>
      </w:pPr>
      <w:r w:rsidRPr="00362198">
        <w:rPr>
          <w:rFonts w:ascii="Calibri" w:hAnsi="Calibri"/>
          <w:sz w:val="22"/>
        </w:rPr>
        <w:t xml:space="preserve">Esta opción permite </w:t>
      </w:r>
      <w:r w:rsidR="00AC4229">
        <w:rPr>
          <w:rFonts w:ascii="Calibri" w:hAnsi="Calibri"/>
          <w:sz w:val="22"/>
        </w:rPr>
        <w:t xml:space="preserve">realizar las consultas </w:t>
      </w:r>
      <w:ins w:id="156" w:author="José Cámara del Carpio" w:date="2016-06-21T09:53:00Z">
        <w:r w:rsidR="007A58B4">
          <w:rPr>
            <w:rFonts w:ascii="Calibri" w:hAnsi="Calibri"/>
            <w:sz w:val="22"/>
          </w:rPr>
          <w:t xml:space="preserve">detalladas </w:t>
        </w:r>
      </w:ins>
      <w:r w:rsidR="00AC4229">
        <w:rPr>
          <w:rFonts w:ascii="Calibri" w:hAnsi="Calibri"/>
          <w:sz w:val="22"/>
        </w:rPr>
        <w:t>de todos los registros de pagos procesados</w:t>
      </w:r>
      <w:del w:id="157" w:author="José Cámara del Carpio" w:date="2016-06-21T09:53:00Z">
        <w:r w:rsidR="00AC4229" w:rsidDel="007A58B4">
          <w:rPr>
            <w:rFonts w:ascii="Calibri" w:hAnsi="Calibri"/>
            <w:sz w:val="22"/>
          </w:rPr>
          <w:delText xml:space="preserve"> a nivel de detalle</w:delText>
        </w:r>
      </w:del>
      <w:r w:rsidR="00AC4229">
        <w:rPr>
          <w:rFonts w:ascii="Calibri" w:hAnsi="Calibri"/>
          <w:sz w:val="22"/>
        </w:rPr>
        <w:t>, utilizando filtros por distin</w:t>
      </w:r>
      <w:del w:id="158" w:author="José Cámara del Carpio" w:date="2016-06-20T16:13:00Z">
        <w:r w:rsidR="00AC4229" w:rsidDel="00312025">
          <w:rPr>
            <w:rFonts w:ascii="Calibri" w:hAnsi="Calibri"/>
            <w:sz w:val="22"/>
          </w:rPr>
          <w:delText>ti</w:delText>
        </w:r>
      </w:del>
      <w:r w:rsidR="00AC4229">
        <w:rPr>
          <w:rFonts w:ascii="Calibri" w:hAnsi="Calibri"/>
          <w:sz w:val="22"/>
        </w:rPr>
        <w:t>tos criterios.</w:t>
      </w:r>
    </w:p>
    <w:p w14:paraId="32A61AE1" w14:textId="77777777" w:rsidR="00AC4229" w:rsidRDefault="00AC4229" w:rsidP="003442D4">
      <w:pPr>
        <w:spacing w:line="276" w:lineRule="auto"/>
        <w:jc w:val="both"/>
        <w:rPr>
          <w:rFonts w:ascii="Calibri" w:hAnsi="Calibri"/>
          <w:sz w:val="22"/>
        </w:rPr>
      </w:pPr>
      <w:r>
        <w:rPr>
          <w:rFonts w:ascii="Calibri" w:hAnsi="Calibri"/>
          <w:sz w:val="22"/>
        </w:rPr>
        <w:t>La información obtenida podrá ser visualizada y descargada en formato Excel.</w:t>
      </w:r>
    </w:p>
    <w:p w14:paraId="2961E9BB" w14:textId="77777777" w:rsidR="003442D4" w:rsidRDefault="003442D4" w:rsidP="003442D4">
      <w:pPr>
        <w:rPr>
          <w:rFonts w:asciiTheme="minorHAnsi" w:hAnsiTheme="minorHAnsi"/>
        </w:rPr>
      </w:pPr>
    </w:p>
    <w:p w14:paraId="2C50630E" w14:textId="77777777" w:rsidR="003442D4" w:rsidRDefault="003442D4" w:rsidP="003442D4">
      <w:pPr>
        <w:rPr>
          <w:rFonts w:asciiTheme="minorHAnsi" w:hAnsiTheme="minorHAnsi"/>
        </w:rPr>
      </w:pPr>
    </w:p>
    <w:p w14:paraId="22F4EBCD" w14:textId="77777777" w:rsidR="003442D4" w:rsidRDefault="003442D4" w:rsidP="00AC4229">
      <w:pPr>
        <w:jc w:val="center"/>
        <w:rPr>
          <w:rFonts w:asciiTheme="minorHAnsi" w:hAnsiTheme="minorHAnsi"/>
        </w:rPr>
      </w:pPr>
      <w:r>
        <w:rPr>
          <w:noProof/>
          <w:lang w:val="es-ES" w:eastAsia="es-ES"/>
        </w:rPr>
        <w:drawing>
          <wp:inline distT="0" distB="0" distL="0" distR="0" wp14:anchorId="0C0D455A" wp14:editId="742A38DA">
            <wp:extent cx="5279550" cy="1753738"/>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7343" t="21460" r="17474" b="37909"/>
                    <a:stretch/>
                  </pic:blipFill>
                  <pic:spPr bwMode="auto">
                    <a:xfrm>
                      <a:off x="0" y="0"/>
                      <a:ext cx="5300322" cy="1760638"/>
                    </a:xfrm>
                    <a:prstGeom prst="rect">
                      <a:avLst/>
                    </a:prstGeom>
                    <a:ln>
                      <a:noFill/>
                    </a:ln>
                    <a:extLst>
                      <a:ext uri="{53640926-AAD7-44D8-BBD7-CCE9431645EC}">
                        <a14:shadowObscured xmlns:a14="http://schemas.microsoft.com/office/drawing/2010/main"/>
                      </a:ext>
                    </a:extLst>
                  </pic:spPr>
                </pic:pic>
              </a:graphicData>
            </a:graphic>
          </wp:inline>
        </w:drawing>
      </w:r>
    </w:p>
    <w:p w14:paraId="2906D78A" w14:textId="77777777" w:rsidR="00275806" w:rsidRDefault="00275806">
      <w:pPr>
        <w:rPr>
          <w:rFonts w:asciiTheme="minorHAnsi" w:hAnsiTheme="minorHAnsi"/>
        </w:rPr>
      </w:pPr>
    </w:p>
    <w:p w14:paraId="0687883A" w14:textId="77777777" w:rsidR="00275806" w:rsidRPr="0081410E" w:rsidRDefault="00275806" w:rsidP="00275806">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Pr>
          <w:rFonts w:asciiTheme="minorHAnsi" w:hAnsiTheme="minorHAnsi"/>
          <w:color w:val="1C1C1C"/>
          <w:sz w:val="24"/>
          <w:u w:val="single"/>
        </w:rPr>
        <w:t xml:space="preserve">Consultas \ Archivos Procesados </w:t>
      </w:r>
    </w:p>
    <w:p w14:paraId="1881CA4D" w14:textId="3CED900D" w:rsidR="00AC4229" w:rsidRDefault="00AC4229" w:rsidP="00AC4229">
      <w:pPr>
        <w:spacing w:line="276" w:lineRule="auto"/>
        <w:jc w:val="both"/>
        <w:rPr>
          <w:rFonts w:ascii="Calibri" w:hAnsi="Calibri"/>
          <w:sz w:val="22"/>
        </w:rPr>
      </w:pPr>
      <w:r w:rsidRPr="00AC4229">
        <w:rPr>
          <w:rFonts w:ascii="Calibri" w:hAnsi="Calibri"/>
          <w:sz w:val="22"/>
        </w:rPr>
        <w:t xml:space="preserve">Esta opción permite realizar las consultas de todos los archivos de pagos </w:t>
      </w:r>
      <w:r>
        <w:rPr>
          <w:rFonts w:ascii="Calibri" w:hAnsi="Calibri"/>
          <w:sz w:val="22"/>
        </w:rPr>
        <w:t>procesados (cargados). La consulta se realiza por distintos criterios: Tipo de archivo, fechas de carga y aprobación de los archivos.</w:t>
      </w:r>
    </w:p>
    <w:p w14:paraId="463AAC69" w14:textId="77777777" w:rsidR="00AC4229" w:rsidRPr="00AC4229" w:rsidRDefault="00AC4229" w:rsidP="00AC4229">
      <w:pPr>
        <w:spacing w:line="276" w:lineRule="auto"/>
        <w:jc w:val="both"/>
        <w:rPr>
          <w:rFonts w:ascii="Calibri" w:hAnsi="Calibri"/>
          <w:sz w:val="22"/>
        </w:rPr>
      </w:pPr>
      <w:r w:rsidRPr="00AC4229">
        <w:rPr>
          <w:rFonts w:ascii="Calibri" w:hAnsi="Calibri"/>
          <w:sz w:val="22"/>
        </w:rPr>
        <w:t>La información obtenida podrá ser visualizada y descargada en formato Excel.</w:t>
      </w:r>
    </w:p>
    <w:p w14:paraId="53F51A13" w14:textId="77777777" w:rsidR="003442D4" w:rsidRDefault="003442D4">
      <w:pPr>
        <w:rPr>
          <w:rFonts w:asciiTheme="minorHAnsi" w:hAnsiTheme="minorHAnsi"/>
        </w:rPr>
      </w:pPr>
    </w:p>
    <w:p w14:paraId="7CF63440" w14:textId="77777777" w:rsidR="003442D4" w:rsidRDefault="003442D4" w:rsidP="00AC4229">
      <w:pPr>
        <w:jc w:val="center"/>
        <w:rPr>
          <w:rFonts w:asciiTheme="minorHAnsi" w:hAnsiTheme="minorHAnsi"/>
        </w:rPr>
      </w:pPr>
      <w:r>
        <w:rPr>
          <w:noProof/>
          <w:lang w:val="es-ES" w:eastAsia="es-ES"/>
        </w:rPr>
        <w:drawing>
          <wp:inline distT="0" distB="0" distL="0" distR="0" wp14:anchorId="12D3F504" wp14:editId="686B4AA1">
            <wp:extent cx="5334187" cy="1323833"/>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7709" t="21922" r="17362" b="47839"/>
                    <a:stretch/>
                  </pic:blipFill>
                  <pic:spPr bwMode="auto">
                    <a:xfrm>
                      <a:off x="0" y="0"/>
                      <a:ext cx="5348767" cy="1327451"/>
                    </a:xfrm>
                    <a:prstGeom prst="rect">
                      <a:avLst/>
                    </a:prstGeom>
                    <a:ln>
                      <a:noFill/>
                    </a:ln>
                    <a:extLst>
                      <a:ext uri="{53640926-AAD7-44D8-BBD7-CCE9431645EC}">
                        <a14:shadowObscured xmlns:a14="http://schemas.microsoft.com/office/drawing/2010/main"/>
                      </a:ext>
                    </a:extLst>
                  </pic:spPr>
                </pic:pic>
              </a:graphicData>
            </a:graphic>
          </wp:inline>
        </w:drawing>
      </w:r>
    </w:p>
    <w:p w14:paraId="0C3F63EE" w14:textId="77777777" w:rsidR="003442D4" w:rsidRDefault="003442D4" w:rsidP="003442D4">
      <w:pPr>
        <w:rPr>
          <w:rFonts w:asciiTheme="minorHAnsi" w:hAnsiTheme="minorHAnsi"/>
        </w:rPr>
      </w:pPr>
    </w:p>
    <w:p w14:paraId="76E94B7E" w14:textId="77777777" w:rsidR="00275806" w:rsidRPr="0081410E" w:rsidRDefault="00275806" w:rsidP="00275806">
      <w:pPr>
        <w:pStyle w:val="Ttulo1"/>
        <w:numPr>
          <w:ilvl w:val="1"/>
          <w:numId w:val="23"/>
        </w:numPr>
        <w:pBdr>
          <w:bottom w:val="none" w:sz="0" w:space="0" w:color="auto"/>
        </w:pBdr>
        <w:spacing w:after="0" w:line="360" w:lineRule="auto"/>
        <w:ind w:left="567" w:hanging="573"/>
        <w:rPr>
          <w:rFonts w:asciiTheme="minorHAnsi" w:hAnsiTheme="minorHAnsi"/>
          <w:color w:val="1C1C1C"/>
          <w:sz w:val="24"/>
          <w:u w:val="single"/>
        </w:rPr>
      </w:pPr>
      <w:r>
        <w:rPr>
          <w:rFonts w:asciiTheme="minorHAnsi" w:hAnsiTheme="minorHAnsi"/>
          <w:color w:val="1C1C1C"/>
          <w:sz w:val="24"/>
          <w:u w:val="single"/>
        </w:rPr>
        <w:t xml:space="preserve">Consultas \ Log Administrativo </w:t>
      </w:r>
    </w:p>
    <w:p w14:paraId="6F021D27" w14:textId="049AE222" w:rsidR="00AC4229" w:rsidRDefault="00275806" w:rsidP="00275806">
      <w:pPr>
        <w:spacing w:line="276" w:lineRule="auto"/>
        <w:jc w:val="both"/>
        <w:rPr>
          <w:rFonts w:ascii="Calibri" w:hAnsi="Calibri"/>
          <w:sz w:val="22"/>
        </w:rPr>
      </w:pPr>
      <w:r w:rsidRPr="00362198">
        <w:rPr>
          <w:rFonts w:ascii="Calibri" w:hAnsi="Calibri"/>
          <w:sz w:val="22"/>
        </w:rPr>
        <w:t xml:space="preserve">Esta opción permite </w:t>
      </w:r>
      <w:del w:id="159" w:author="José Cámara del Carpio" w:date="2016-06-21T10:02:00Z">
        <w:r w:rsidR="00AC4229" w:rsidDel="000C37FA">
          <w:rPr>
            <w:rFonts w:ascii="Calibri" w:hAnsi="Calibri"/>
            <w:sz w:val="22"/>
          </w:rPr>
          <w:delText xml:space="preserve">realizar </w:delText>
        </w:r>
      </w:del>
      <w:del w:id="160" w:author="José Cámara del Carpio" w:date="2016-06-21T10:00:00Z">
        <w:r w:rsidR="00AC4229" w:rsidDel="000C37FA">
          <w:rPr>
            <w:rFonts w:ascii="Calibri" w:hAnsi="Calibri"/>
            <w:sz w:val="22"/>
          </w:rPr>
          <w:delText xml:space="preserve">una </w:delText>
        </w:r>
      </w:del>
      <w:r w:rsidR="00AC4229">
        <w:rPr>
          <w:rFonts w:ascii="Calibri" w:hAnsi="Calibri"/>
          <w:sz w:val="22"/>
        </w:rPr>
        <w:t>consulta</w:t>
      </w:r>
      <w:ins w:id="161" w:author="José Cámara del Carpio" w:date="2016-06-21T10:02:00Z">
        <w:r w:rsidR="000C37FA">
          <w:rPr>
            <w:rFonts w:ascii="Calibri" w:hAnsi="Calibri"/>
            <w:sz w:val="22"/>
          </w:rPr>
          <w:t>r</w:t>
        </w:r>
      </w:ins>
      <w:r w:rsidR="00AC4229">
        <w:rPr>
          <w:rFonts w:ascii="Calibri" w:hAnsi="Calibri"/>
          <w:sz w:val="22"/>
        </w:rPr>
        <w:t xml:space="preserve"> </w:t>
      </w:r>
      <w:del w:id="162" w:author="José Cámara del Carpio" w:date="2016-06-21T10:02:00Z">
        <w:r w:rsidR="00AC4229" w:rsidDel="000C37FA">
          <w:rPr>
            <w:rFonts w:ascii="Calibri" w:hAnsi="Calibri"/>
            <w:sz w:val="22"/>
          </w:rPr>
          <w:delText xml:space="preserve">de </w:delText>
        </w:r>
      </w:del>
      <w:r w:rsidR="00AC4229">
        <w:rPr>
          <w:rFonts w:ascii="Calibri" w:hAnsi="Calibri"/>
          <w:sz w:val="22"/>
        </w:rPr>
        <w:t>los registros de</w:t>
      </w:r>
      <w:ins w:id="163" w:author="José Cámara del Carpio" w:date="2016-06-21T10:00:00Z">
        <w:r w:rsidR="000C37FA">
          <w:rPr>
            <w:rFonts w:ascii="Calibri" w:hAnsi="Calibri"/>
            <w:sz w:val="22"/>
          </w:rPr>
          <w:t>l</w:t>
        </w:r>
      </w:ins>
      <w:r w:rsidR="00AC4229">
        <w:rPr>
          <w:rFonts w:ascii="Calibri" w:hAnsi="Calibri"/>
          <w:sz w:val="22"/>
        </w:rPr>
        <w:t xml:space="preserve"> Log </w:t>
      </w:r>
      <w:ins w:id="164" w:author="José Cámara del Carpio" w:date="2016-06-21T10:00:00Z">
        <w:r w:rsidR="000C37FA">
          <w:rPr>
            <w:rFonts w:ascii="Calibri" w:hAnsi="Calibri"/>
            <w:sz w:val="22"/>
          </w:rPr>
          <w:t xml:space="preserve">y </w:t>
        </w:r>
      </w:ins>
      <w:r w:rsidR="00AC4229">
        <w:rPr>
          <w:rFonts w:ascii="Calibri" w:hAnsi="Calibri"/>
          <w:sz w:val="22"/>
        </w:rPr>
        <w:t>de las acciones realizadas en todo el proceso de carga, aprobación y transferencia de la información.</w:t>
      </w:r>
    </w:p>
    <w:p w14:paraId="3F254F17" w14:textId="77777777" w:rsidR="00275806" w:rsidRDefault="00AC4229" w:rsidP="00275806">
      <w:pPr>
        <w:spacing w:line="276" w:lineRule="auto"/>
        <w:jc w:val="both"/>
        <w:rPr>
          <w:rFonts w:ascii="Calibri" w:hAnsi="Calibri"/>
          <w:sz w:val="22"/>
        </w:rPr>
      </w:pPr>
      <w:r>
        <w:rPr>
          <w:rFonts w:ascii="Calibri" w:hAnsi="Calibri"/>
          <w:sz w:val="22"/>
        </w:rPr>
        <w:t>Los Log Administrativos te permiten conocer los usuarios, fecha y hora en las que se realizaron algunos eventos del proceso en el Módulo SIS.</w:t>
      </w:r>
    </w:p>
    <w:p w14:paraId="1557EAD1" w14:textId="77777777" w:rsidR="00275806" w:rsidRDefault="00275806" w:rsidP="003442D4">
      <w:pPr>
        <w:rPr>
          <w:rFonts w:asciiTheme="minorHAnsi" w:hAnsiTheme="minorHAnsi"/>
        </w:rPr>
      </w:pPr>
    </w:p>
    <w:p w14:paraId="68D81603" w14:textId="77777777" w:rsidR="00275806" w:rsidRDefault="003442D4" w:rsidP="003442D4">
      <w:pPr>
        <w:rPr>
          <w:rFonts w:asciiTheme="minorHAnsi" w:hAnsiTheme="minorHAnsi"/>
        </w:rPr>
      </w:pPr>
      <w:r>
        <w:rPr>
          <w:noProof/>
          <w:lang w:val="es-ES" w:eastAsia="es-ES"/>
        </w:rPr>
        <w:drawing>
          <wp:inline distT="0" distB="0" distL="0" distR="0" wp14:anchorId="771AFAD2" wp14:editId="61153F8D">
            <wp:extent cx="5366765" cy="1344304"/>
            <wp:effectExtent l="0" t="0" r="5715" b="825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7587" t="21460" r="17598" b="48074"/>
                    <a:stretch/>
                  </pic:blipFill>
                  <pic:spPr bwMode="auto">
                    <a:xfrm>
                      <a:off x="0" y="0"/>
                      <a:ext cx="5399600" cy="1352529"/>
                    </a:xfrm>
                    <a:prstGeom prst="rect">
                      <a:avLst/>
                    </a:prstGeom>
                    <a:ln>
                      <a:noFill/>
                    </a:ln>
                    <a:extLst>
                      <a:ext uri="{53640926-AAD7-44D8-BBD7-CCE9431645EC}">
                        <a14:shadowObscured xmlns:a14="http://schemas.microsoft.com/office/drawing/2010/main"/>
                      </a:ext>
                    </a:extLst>
                  </pic:spPr>
                </pic:pic>
              </a:graphicData>
            </a:graphic>
          </wp:inline>
        </w:drawing>
      </w:r>
    </w:p>
    <w:p w14:paraId="44D152DF" w14:textId="77777777" w:rsidR="00275806" w:rsidRDefault="00275806" w:rsidP="00275806">
      <w:pPr>
        <w:rPr>
          <w:rFonts w:asciiTheme="minorHAnsi" w:hAnsiTheme="minorHAnsi"/>
        </w:rPr>
      </w:pPr>
    </w:p>
    <w:p w14:paraId="2D65106D" w14:textId="77777777" w:rsidR="00AC4229" w:rsidRDefault="00AC4229">
      <w:pPr>
        <w:rPr>
          <w:rFonts w:asciiTheme="minorHAnsi" w:hAnsiTheme="minorHAnsi"/>
        </w:rPr>
      </w:pPr>
      <w:r>
        <w:rPr>
          <w:rFonts w:asciiTheme="minorHAnsi" w:hAnsiTheme="minorHAnsi"/>
        </w:rPr>
        <w:br w:type="page"/>
      </w:r>
    </w:p>
    <w:p w14:paraId="1933F027" w14:textId="77777777" w:rsidR="00AC4229" w:rsidRPr="00AC4229" w:rsidRDefault="00AC4229" w:rsidP="00AC4229">
      <w:pPr>
        <w:pStyle w:val="Ttulo1"/>
        <w:numPr>
          <w:ilvl w:val="0"/>
          <w:numId w:val="23"/>
        </w:numPr>
        <w:pBdr>
          <w:bottom w:val="single" w:sz="4" w:space="4" w:color="auto"/>
        </w:pBdr>
        <w:rPr>
          <w:rFonts w:asciiTheme="minorHAnsi" w:hAnsiTheme="minorHAnsi"/>
          <w:color w:val="1C1C1C"/>
          <w:sz w:val="28"/>
        </w:rPr>
      </w:pPr>
      <w:r>
        <w:rPr>
          <w:rFonts w:asciiTheme="minorHAnsi" w:hAnsiTheme="minorHAnsi"/>
          <w:color w:val="1C1C1C"/>
          <w:sz w:val="28"/>
        </w:rPr>
        <w:lastRenderedPageBreak/>
        <w:t>Cierre de Sesión</w:t>
      </w:r>
    </w:p>
    <w:p w14:paraId="7890D7BD" w14:textId="77777777" w:rsidR="00AC4229" w:rsidRDefault="00AC4229" w:rsidP="00AC4229">
      <w:pPr>
        <w:spacing w:line="276" w:lineRule="auto"/>
        <w:jc w:val="both"/>
        <w:rPr>
          <w:rFonts w:ascii="Calibri" w:hAnsi="Calibri"/>
          <w:sz w:val="22"/>
        </w:rPr>
      </w:pPr>
      <w:commentRangeStart w:id="165"/>
      <w:r w:rsidRPr="00362198">
        <w:rPr>
          <w:rFonts w:ascii="Calibri" w:hAnsi="Calibri"/>
          <w:sz w:val="22"/>
        </w:rPr>
        <w:t xml:space="preserve">Esta opción permite </w:t>
      </w:r>
      <w:r>
        <w:rPr>
          <w:rFonts w:ascii="Calibri" w:hAnsi="Calibri"/>
          <w:sz w:val="22"/>
        </w:rPr>
        <w:t>realizar la aprobación de las cargas de archivos sin observaciones.</w:t>
      </w:r>
      <w:commentRangeEnd w:id="165"/>
      <w:r w:rsidR="00312025">
        <w:rPr>
          <w:rStyle w:val="Refdecomentario"/>
        </w:rPr>
        <w:commentReference w:id="165"/>
      </w:r>
    </w:p>
    <w:p w14:paraId="67B16A1D" w14:textId="77777777" w:rsidR="00AC4229" w:rsidRDefault="008A4EB7" w:rsidP="00AC4229">
      <w:pPr>
        <w:rPr>
          <w:rFonts w:asciiTheme="minorHAnsi" w:hAnsiTheme="minorHAnsi"/>
        </w:rPr>
      </w:pPr>
      <w:r>
        <w:rPr>
          <w:rFonts w:asciiTheme="minorHAnsi" w:hAnsiTheme="minorHAnsi"/>
          <w:noProof/>
          <w:lang w:val="es-ES" w:eastAsia="es-ES"/>
        </w:rPr>
        <mc:AlternateContent>
          <mc:Choice Requires="wps">
            <w:drawing>
              <wp:anchor distT="0" distB="0" distL="114300" distR="114300" simplePos="0" relativeHeight="251687936" behindDoc="0" locked="0" layoutInCell="1" allowOverlap="1" wp14:anchorId="0733E868" wp14:editId="6D678BA3">
                <wp:simplePos x="0" y="0"/>
                <wp:positionH relativeFrom="column">
                  <wp:posOffset>3805764</wp:posOffset>
                </wp:positionH>
                <wp:positionV relativeFrom="paragraph">
                  <wp:posOffset>161233</wp:posOffset>
                </wp:positionV>
                <wp:extent cx="539086" cy="245660"/>
                <wp:effectExtent l="0" t="0" r="13970" b="21590"/>
                <wp:wrapNone/>
                <wp:docPr id="137" name="Rectángulo 137"/>
                <wp:cNvGraphicFramePr/>
                <a:graphic xmlns:a="http://schemas.openxmlformats.org/drawingml/2006/main">
                  <a:graphicData uri="http://schemas.microsoft.com/office/word/2010/wordprocessingShape">
                    <wps:wsp>
                      <wps:cNvSpPr/>
                      <wps:spPr>
                        <a:xfrm>
                          <a:off x="0" y="0"/>
                          <a:ext cx="539086" cy="245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C803F7" id="Rectángulo 137" o:spid="_x0000_s1026" style="position:absolute;margin-left:299.65pt;margin-top:12.7pt;width:42.45pt;height:19.3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" filled="f" strokecolor="red" strokeweight="2pt"/>
            </w:pict>
          </mc:Fallback>
        </mc:AlternateContent>
      </w:r>
    </w:p>
    <w:p w14:paraId="1C40CF80" w14:textId="77777777" w:rsidR="00AC4229" w:rsidRDefault="008A4EB7" w:rsidP="008A4EB7">
      <w:pPr>
        <w:jc w:val="center"/>
        <w:rPr>
          <w:rFonts w:asciiTheme="minorHAnsi" w:hAnsiTheme="minorHAnsi"/>
        </w:rPr>
      </w:pPr>
      <w:r>
        <w:rPr>
          <w:noProof/>
          <w:lang w:val="es-ES" w:eastAsia="es-ES"/>
        </w:rPr>
        <w:drawing>
          <wp:inline distT="0" distB="0" distL="0" distR="0" wp14:anchorId="3864CC59" wp14:editId="0E004DF9">
            <wp:extent cx="5421775" cy="573206"/>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7119" t="21922" r="17739" b="65154"/>
                    <a:stretch/>
                  </pic:blipFill>
                  <pic:spPr bwMode="auto">
                    <a:xfrm>
                      <a:off x="0" y="0"/>
                      <a:ext cx="5629864" cy="595206"/>
                    </a:xfrm>
                    <a:prstGeom prst="rect">
                      <a:avLst/>
                    </a:prstGeom>
                    <a:ln>
                      <a:noFill/>
                    </a:ln>
                    <a:extLst>
                      <a:ext uri="{53640926-AAD7-44D8-BBD7-CCE9431645EC}">
                        <a14:shadowObscured xmlns:a14="http://schemas.microsoft.com/office/drawing/2010/main"/>
                      </a:ext>
                    </a:extLst>
                  </pic:spPr>
                </pic:pic>
              </a:graphicData>
            </a:graphic>
          </wp:inline>
        </w:drawing>
      </w:r>
    </w:p>
    <w:p w14:paraId="7D6529BA" w14:textId="77777777" w:rsidR="002B699A" w:rsidRPr="00275806" w:rsidRDefault="002B699A" w:rsidP="00275806">
      <w:pPr>
        <w:rPr>
          <w:rFonts w:asciiTheme="minorHAnsi" w:hAnsiTheme="minorHAnsi"/>
        </w:rPr>
      </w:pPr>
    </w:p>
    <w:sectPr w:rsidR="002B699A" w:rsidRPr="00275806" w:rsidSect="00CA2C1D">
      <w:headerReference w:type="default" r:id="rId71"/>
      <w:footerReference w:type="default" r:id="rId72"/>
      <w:headerReference w:type="first" r:id="rId73"/>
      <w:pgSz w:w="11906" w:h="16838"/>
      <w:pgMar w:top="1843" w:right="1466" w:bottom="1135" w:left="1701"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3" w:author="José Cámara del Carpio" w:date="2016-06-20T15:39:00Z" w:initials="JCDC">
    <w:p w14:paraId="6E5E526C" w14:textId="77777777" w:rsidR="00955915" w:rsidRDefault="00955915">
      <w:pPr>
        <w:pStyle w:val="Textocomentario"/>
      </w:pPr>
      <w:r>
        <w:rPr>
          <w:rStyle w:val="Refdecomentario"/>
        </w:rPr>
        <w:annotationRef/>
      </w:r>
      <w:r>
        <w:t>Debería explicarse cómo opera la funcionalidad al crear contratos como por ejemplo el número de Compañías mínimos o máximos que debe ingresarse.</w:t>
      </w:r>
    </w:p>
    <w:p w14:paraId="15D9A4EA" w14:textId="5184E57E" w:rsidR="00B45D43" w:rsidRDefault="00B45D43">
      <w:pPr>
        <w:pStyle w:val="Textocomentario"/>
      </w:pPr>
      <w:r>
        <w:t>Los Estados en los que se crea el Contrato.</w:t>
      </w:r>
    </w:p>
  </w:comment>
  <w:comment w:id="71" w:author="José Cámara del Carpio" w:date="2016-06-20T15:46:00Z" w:initials="JCDC">
    <w:p w14:paraId="70D8700E" w14:textId="423C31D2" w:rsidR="00B45D43" w:rsidRDefault="00B45D43">
      <w:pPr>
        <w:pStyle w:val="Textocomentario"/>
      </w:pPr>
      <w:r>
        <w:rPr>
          <w:rStyle w:val="Refdecomentario"/>
        </w:rPr>
        <w:annotationRef/>
      </w:r>
      <w:r>
        <w:t>Existía una funcionalidad mediante la cual solo se aprecian las CSV siempre y cuando el estado del contrato este “Creado”.</w:t>
      </w:r>
    </w:p>
  </w:comment>
  <w:comment w:id="82" w:author="José Cámara del Carpio" w:date="2016-06-21T09:23:00Z" w:initials="JCDC">
    <w:p w14:paraId="6C7C7763" w14:textId="5E8E59E7" w:rsidR="00681784" w:rsidRDefault="00681784">
      <w:pPr>
        <w:pStyle w:val="Textocomentario"/>
      </w:pPr>
      <w:r>
        <w:rPr>
          <w:rStyle w:val="Refdecomentario"/>
        </w:rPr>
        <w:annotationRef/>
      </w:r>
      <w:r>
        <w:t>Esta funcionalidad se debe detallar más dado que fue desarrollada pero no probada por nosotros y es utilizada al inicio de cada contrato.</w:t>
      </w:r>
    </w:p>
  </w:comment>
  <w:comment w:id="90" w:author="José Cámara del Carpio" w:date="2016-06-20T15:56:00Z" w:initials="JCDC">
    <w:p w14:paraId="34DBA453" w14:textId="242C460D" w:rsidR="001E6EC7" w:rsidRDefault="001E6EC7">
      <w:pPr>
        <w:pStyle w:val="Textocomentario"/>
      </w:pPr>
      <w:r>
        <w:rPr>
          <w:rStyle w:val="Refdecomentario"/>
        </w:rPr>
        <w:annotationRef/>
      </w:r>
      <w:r>
        <w:t>¿?</w:t>
      </w:r>
    </w:p>
  </w:comment>
  <w:comment w:id="112" w:author="José Cámara del Carpio" w:date="2016-06-20T16:03:00Z" w:initials="JCDC">
    <w:p w14:paraId="0E8262B8" w14:textId="00C0F0CA" w:rsidR="006E4C91" w:rsidRDefault="006E4C91">
      <w:pPr>
        <w:pStyle w:val="Textocomentario"/>
      </w:pPr>
      <w:r>
        <w:rPr>
          <w:rStyle w:val="Refdecomentario"/>
        </w:rPr>
        <w:annotationRef/>
      </w:r>
      <w:r>
        <w:t>Los archivos se cargan en cualquier orden?</w:t>
      </w:r>
      <w:r w:rsidR="009F59DE">
        <w:t xml:space="preserve"> Se debe desarrollar más la funcionalidad.</w:t>
      </w:r>
    </w:p>
  </w:comment>
  <w:comment w:id="116" w:author="José Cámara del Carpio" w:date="2016-06-21T09:36:00Z" w:initials="JCDC">
    <w:p w14:paraId="27E039C0" w14:textId="4F925023" w:rsidR="00595E30" w:rsidRDefault="00595E30">
      <w:pPr>
        <w:pStyle w:val="Textocomentario"/>
      </w:pPr>
      <w:r>
        <w:rPr>
          <w:rStyle w:val="Refdecomentario"/>
        </w:rPr>
        <w:annotationRef/>
      </w:r>
      <w:r>
        <w:t>No se especifica la funcionalidad que permite reemplazar archivos cargados previamente.</w:t>
      </w:r>
    </w:p>
  </w:comment>
  <w:comment w:id="136" w:author="José Cámara del Carpio" w:date="2016-06-21T09:41:00Z" w:initials="JCDC">
    <w:p w14:paraId="5C3AE8B3" w14:textId="7C13458D" w:rsidR="005A219C" w:rsidRDefault="005A219C">
      <w:pPr>
        <w:pStyle w:val="Textocomentario"/>
      </w:pPr>
      <w:r>
        <w:rPr>
          <w:rStyle w:val="Refdecomentario"/>
        </w:rPr>
        <w:annotationRef/>
      </w:r>
      <w:r>
        <w:t>No se especifica la funcionalidad que permite descartar un archivo que ya hubiera sido cargado correctamente.</w:t>
      </w:r>
    </w:p>
  </w:comment>
  <w:comment w:id="149" w:author="José Cámara del Carpio" w:date="2016-06-21T09:43:00Z" w:initials="JCDC">
    <w:p w14:paraId="249FC224" w14:textId="3D2C7A52" w:rsidR="00AE068A" w:rsidRDefault="00AE068A">
      <w:pPr>
        <w:pStyle w:val="Textocomentario"/>
      </w:pPr>
      <w:r>
        <w:rPr>
          <w:rStyle w:val="Refdecomentario"/>
        </w:rPr>
        <w:annotationRef/>
      </w:r>
      <w:r>
        <w:t>No se especifica sobre las funcionalidades de Provisión y Pago Banco de los asientos contables.</w:t>
      </w:r>
    </w:p>
  </w:comment>
  <w:comment w:id="155" w:author="José Cámara del Carpio" w:date="2016-06-21T09:45:00Z" w:initials="JCDC">
    <w:p w14:paraId="64C087D0" w14:textId="53EFC545" w:rsidR="00AE068A" w:rsidRDefault="00AE068A">
      <w:pPr>
        <w:pStyle w:val="Textocomentario"/>
      </w:pPr>
      <w:r>
        <w:rPr>
          <w:rStyle w:val="Refdecomentario"/>
        </w:rPr>
        <w:annotationRef/>
      </w:r>
      <w:r>
        <w:t>Se debe especificar más la funcionalidad de lo</w:t>
      </w:r>
      <w:r w:rsidR="00C63A81">
        <w:t>s diferentes asientos contables; como la transferencia al Exactus, la importación al Excel.</w:t>
      </w:r>
    </w:p>
  </w:comment>
  <w:comment w:id="165" w:author="José Cámara del Carpio" w:date="2016-06-20T16:14:00Z" w:initials="JCDC">
    <w:p w14:paraId="33E3323B" w14:textId="06FC27DE" w:rsidR="00312025" w:rsidRDefault="00312025">
      <w:pPr>
        <w:pStyle w:val="Textocomentario"/>
      </w:pPr>
      <w:r>
        <w:rPr>
          <w:rStyle w:val="Refdecomentario"/>
        </w:rPr>
        <w:annotationRef/>
      </w:r>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5D9A4EA" w15:done="0"/>
  <w15:commentEx w15:paraId="70D8700E" w15:done="0"/>
  <w15:commentEx w15:paraId="6C7C7763" w15:done="0"/>
  <w15:commentEx w15:paraId="34DBA453" w15:done="0"/>
  <w15:commentEx w15:paraId="0E8262B8" w15:done="0"/>
  <w15:commentEx w15:paraId="27E039C0" w15:done="0"/>
  <w15:commentEx w15:paraId="5C3AE8B3" w15:done="0"/>
  <w15:commentEx w15:paraId="249FC224" w15:done="0"/>
  <w15:commentEx w15:paraId="64C087D0" w15:done="0"/>
  <w15:commentEx w15:paraId="33E3323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2D8BD7" w14:textId="77777777" w:rsidR="00DB42BF" w:rsidRDefault="00DB42BF" w:rsidP="00336E01">
      <w:r>
        <w:separator/>
      </w:r>
    </w:p>
  </w:endnote>
  <w:endnote w:type="continuationSeparator" w:id="0">
    <w:p w14:paraId="097DD35F" w14:textId="77777777" w:rsidR="00DB42BF" w:rsidRDefault="00DB42BF" w:rsidP="00336E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Franklin Gothic Book">
    <w:altName w:val="Corbel"/>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BCC800" w14:textId="3D93AB2F" w:rsidR="003442D4" w:rsidRPr="00FF1E3D" w:rsidRDefault="003442D4" w:rsidP="005F020D">
    <w:pPr>
      <w:pStyle w:val="Piedepgina"/>
      <w:ind w:left="-240"/>
      <w:rPr>
        <w:rFonts w:ascii="Calibri" w:hAnsi="Calibri" w:cs="Calibri"/>
        <w:sz w:val="16"/>
        <w:szCs w:val="16"/>
      </w:rPr>
    </w:pPr>
    <w:r w:rsidRPr="00FF1E3D">
      <w:rPr>
        <w:rFonts w:ascii="Calibri" w:hAnsi="Calibri" w:cs="Calibri"/>
        <w:i/>
        <w:sz w:val="16"/>
        <w:szCs w:val="16"/>
        <w:lang w:val="es-PE"/>
      </w:rPr>
      <w:t xml:space="preserve">Arquinfo SAC </w:t>
    </w:r>
    <w:r w:rsidRPr="00FF1E3D">
      <w:rPr>
        <w:rFonts w:ascii="Calibri" w:hAnsi="Calibri" w:cs="Calibri"/>
        <w:sz w:val="16"/>
        <w:szCs w:val="16"/>
        <w:lang w:val="es-PE"/>
      </w:rPr>
      <w:t>– Todos los Derechos Reservados ®</w:t>
    </w:r>
    <w:r w:rsidRPr="00FF1E3D">
      <w:rPr>
        <w:rFonts w:ascii="Calibri" w:hAnsi="Calibri" w:cs="Calibri"/>
        <w:i/>
        <w:sz w:val="16"/>
        <w:szCs w:val="16"/>
        <w:lang w:val="es-PE"/>
      </w:rPr>
      <w:tab/>
    </w:r>
    <w:r w:rsidRPr="00FF1E3D">
      <w:rPr>
        <w:rFonts w:ascii="Calibri" w:hAnsi="Calibri" w:cs="Calibri"/>
        <w:i/>
        <w:sz w:val="16"/>
        <w:szCs w:val="16"/>
        <w:lang w:val="es-PE"/>
      </w:rPr>
      <w:tab/>
    </w:r>
    <w:r w:rsidRPr="00FF1E3D">
      <w:rPr>
        <w:rFonts w:ascii="Calibri" w:hAnsi="Calibri" w:cs="Calibri"/>
        <w:sz w:val="16"/>
        <w:szCs w:val="16"/>
        <w:lang w:val="es-PE"/>
      </w:rPr>
      <w:t xml:space="preserve">Página </w:t>
    </w:r>
    <w:r w:rsidRPr="00FF1E3D">
      <w:rPr>
        <w:rFonts w:ascii="Calibri" w:hAnsi="Calibri" w:cs="Calibri"/>
        <w:sz w:val="16"/>
        <w:szCs w:val="16"/>
      </w:rPr>
      <w:fldChar w:fldCharType="begin"/>
    </w:r>
    <w:r w:rsidRPr="00FF1E3D">
      <w:rPr>
        <w:rFonts w:ascii="Calibri" w:hAnsi="Calibri" w:cs="Calibri"/>
        <w:sz w:val="16"/>
        <w:szCs w:val="16"/>
        <w:lang w:val="es-PE"/>
      </w:rPr>
      <w:instrText xml:space="preserve"> PAGE   \* MERGEFORMAT </w:instrText>
    </w:r>
    <w:r w:rsidRPr="00FF1E3D">
      <w:rPr>
        <w:rFonts w:ascii="Calibri" w:hAnsi="Calibri" w:cs="Calibri"/>
        <w:sz w:val="16"/>
        <w:szCs w:val="16"/>
      </w:rPr>
      <w:fldChar w:fldCharType="separate"/>
    </w:r>
    <w:r w:rsidR="00A540DF" w:rsidRPr="00A540DF">
      <w:rPr>
        <w:rFonts w:ascii="Calibri" w:hAnsi="Calibri" w:cs="Calibri"/>
        <w:noProof/>
        <w:sz w:val="16"/>
        <w:szCs w:val="16"/>
      </w:rPr>
      <w:t>5</w:t>
    </w:r>
    <w:r w:rsidRPr="00FF1E3D">
      <w:rPr>
        <w:rFonts w:ascii="Calibri" w:hAnsi="Calibri" w:cs="Calibri"/>
        <w:sz w:val="16"/>
        <w:szCs w:val="16"/>
      </w:rPr>
      <w:fldChar w:fldCharType="end"/>
    </w:r>
    <w:r w:rsidRPr="00FF1E3D">
      <w:rPr>
        <w:rFonts w:ascii="Calibri" w:hAnsi="Calibri" w:cs="Calibri"/>
        <w:sz w:val="16"/>
        <w:szCs w:val="16"/>
      </w:rPr>
      <w:t xml:space="preserve"> de </w:t>
    </w:r>
    <w:r w:rsidRPr="00FF1E3D">
      <w:rPr>
        <w:rFonts w:ascii="Calibri" w:hAnsi="Calibri" w:cs="Calibri"/>
        <w:sz w:val="16"/>
        <w:szCs w:val="16"/>
      </w:rPr>
      <w:fldChar w:fldCharType="begin"/>
    </w:r>
    <w:r w:rsidRPr="00FF1E3D">
      <w:rPr>
        <w:rFonts w:ascii="Calibri" w:hAnsi="Calibri" w:cs="Calibri"/>
        <w:sz w:val="16"/>
        <w:szCs w:val="16"/>
      </w:rPr>
      <w:instrText xml:space="preserve"> NUMPAGES   \* MERGEFORMAT </w:instrText>
    </w:r>
    <w:r w:rsidRPr="00FF1E3D">
      <w:rPr>
        <w:rFonts w:ascii="Calibri" w:hAnsi="Calibri" w:cs="Calibri"/>
        <w:sz w:val="16"/>
        <w:szCs w:val="16"/>
      </w:rPr>
      <w:fldChar w:fldCharType="separate"/>
    </w:r>
    <w:r w:rsidR="00A540DF">
      <w:rPr>
        <w:rFonts w:ascii="Calibri" w:hAnsi="Calibri" w:cs="Calibri"/>
        <w:noProof/>
        <w:sz w:val="16"/>
        <w:szCs w:val="16"/>
      </w:rPr>
      <w:t>28</w:t>
    </w:r>
    <w:r w:rsidRPr="00FF1E3D">
      <w:rPr>
        <w:rFonts w:ascii="Calibri" w:hAnsi="Calibri" w:cs="Calibri"/>
        <w:sz w:val="16"/>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837F97" w14:textId="77777777" w:rsidR="00DB42BF" w:rsidRDefault="00DB42BF" w:rsidP="00336E01">
      <w:r>
        <w:separator/>
      </w:r>
    </w:p>
  </w:footnote>
  <w:footnote w:type="continuationSeparator" w:id="0">
    <w:p w14:paraId="49CF3FD6" w14:textId="77777777" w:rsidR="00DB42BF" w:rsidRDefault="00DB42BF" w:rsidP="00336E0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FD2170" w14:textId="77777777" w:rsidR="003442D4" w:rsidRDefault="003442D4" w:rsidP="00873B76">
    <w:pPr>
      <w:pStyle w:val="Encabezado"/>
      <w:jc w:val="right"/>
    </w:pPr>
    <w:r>
      <w:rPr>
        <w:rFonts w:ascii="Calibri" w:hAnsi="Calibri" w:cs="Calibri"/>
        <w:noProof/>
        <w:sz w:val="22"/>
        <w:lang w:val="es-ES" w:eastAsia="es-ES"/>
      </w:rPr>
      <w:drawing>
        <wp:anchor distT="0" distB="0" distL="114300" distR="114300" simplePos="0" relativeHeight="251657728" behindDoc="1" locked="0" layoutInCell="1" allowOverlap="1" wp14:anchorId="0C2E2B3D" wp14:editId="623D719D">
          <wp:simplePos x="0" y="0"/>
          <wp:positionH relativeFrom="margin">
            <wp:align>right</wp:align>
          </wp:positionH>
          <wp:positionV relativeFrom="paragraph">
            <wp:posOffset>7487</wp:posOffset>
          </wp:positionV>
          <wp:extent cx="1150620" cy="400050"/>
          <wp:effectExtent l="0" t="0" r="0" b="0"/>
          <wp:wrapTight wrapText="bothSides">
            <wp:wrapPolygon edited="0">
              <wp:start x="0" y="0"/>
              <wp:lineTo x="0" y="20571"/>
              <wp:lineTo x="21099" y="20571"/>
              <wp:lineTo x="21099"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AndSys 01"/>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150620" cy="400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F8A020" w14:textId="77777777" w:rsidR="003442D4" w:rsidRPr="00737401" w:rsidRDefault="003442D4" w:rsidP="003C0CB1">
    <w:pPr>
      <w:pStyle w:val="Encabezado"/>
      <w:rPr>
        <w:rFonts w:ascii="Calibri" w:hAnsi="Calibri" w:cs="Calibri"/>
        <w:sz w:val="16"/>
      </w:rPr>
    </w:pPr>
    <w:bookmarkStart w:id="166" w:name="OLE_LINK1"/>
    <w:bookmarkStart w:id="167" w:name="OLE_LINK2"/>
    <w:bookmarkStart w:id="168" w:name="_Hlk453619248"/>
    <w:r w:rsidRPr="00737401">
      <w:rPr>
        <w:rFonts w:ascii="Calibri" w:hAnsi="Calibri" w:cs="Calibri"/>
        <w:sz w:val="16"/>
      </w:rPr>
      <w:t>Guía de Usuario – Software Gestión Operaciones</w:t>
    </w:r>
    <w:bookmarkEnd w:id="166"/>
    <w:bookmarkEnd w:id="167"/>
    <w:bookmarkEnd w:id="168"/>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E777BD" w14:textId="77777777" w:rsidR="003442D4" w:rsidRDefault="003442D4" w:rsidP="00096E09">
    <w:pPr>
      <w:pStyle w:val="Encabezad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A934E3"/>
    <w:multiLevelType w:val="hybridMultilevel"/>
    <w:tmpl w:val="3814C396"/>
    <w:lvl w:ilvl="0" w:tplc="280A0001">
      <w:start w:val="1"/>
      <w:numFmt w:val="bullet"/>
      <w:lvlText w:val=""/>
      <w:lvlJc w:val="left"/>
      <w:pPr>
        <w:ind w:left="927" w:hanging="360"/>
      </w:pPr>
      <w:rPr>
        <w:rFonts w:ascii="Symbol" w:hAnsi="Symbol" w:hint="default"/>
      </w:rPr>
    </w:lvl>
    <w:lvl w:ilvl="1" w:tplc="280A0003" w:tentative="1">
      <w:start w:val="1"/>
      <w:numFmt w:val="bullet"/>
      <w:lvlText w:val="o"/>
      <w:lvlJc w:val="left"/>
      <w:pPr>
        <w:ind w:left="1647" w:hanging="360"/>
      </w:pPr>
      <w:rPr>
        <w:rFonts w:ascii="Courier New" w:hAnsi="Courier New" w:cs="Courier New" w:hint="default"/>
      </w:rPr>
    </w:lvl>
    <w:lvl w:ilvl="2" w:tplc="280A0005" w:tentative="1">
      <w:start w:val="1"/>
      <w:numFmt w:val="bullet"/>
      <w:lvlText w:val=""/>
      <w:lvlJc w:val="left"/>
      <w:pPr>
        <w:ind w:left="2367" w:hanging="360"/>
      </w:pPr>
      <w:rPr>
        <w:rFonts w:ascii="Wingdings" w:hAnsi="Wingdings" w:hint="default"/>
      </w:rPr>
    </w:lvl>
    <w:lvl w:ilvl="3" w:tplc="280A0001" w:tentative="1">
      <w:start w:val="1"/>
      <w:numFmt w:val="bullet"/>
      <w:lvlText w:val=""/>
      <w:lvlJc w:val="left"/>
      <w:pPr>
        <w:ind w:left="3087" w:hanging="360"/>
      </w:pPr>
      <w:rPr>
        <w:rFonts w:ascii="Symbol" w:hAnsi="Symbol" w:hint="default"/>
      </w:rPr>
    </w:lvl>
    <w:lvl w:ilvl="4" w:tplc="280A0003" w:tentative="1">
      <w:start w:val="1"/>
      <w:numFmt w:val="bullet"/>
      <w:lvlText w:val="o"/>
      <w:lvlJc w:val="left"/>
      <w:pPr>
        <w:ind w:left="3807" w:hanging="360"/>
      </w:pPr>
      <w:rPr>
        <w:rFonts w:ascii="Courier New" w:hAnsi="Courier New" w:cs="Courier New" w:hint="default"/>
      </w:rPr>
    </w:lvl>
    <w:lvl w:ilvl="5" w:tplc="280A0005" w:tentative="1">
      <w:start w:val="1"/>
      <w:numFmt w:val="bullet"/>
      <w:lvlText w:val=""/>
      <w:lvlJc w:val="left"/>
      <w:pPr>
        <w:ind w:left="4527" w:hanging="360"/>
      </w:pPr>
      <w:rPr>
        <w:rFonts w:ascii="Wingdings" w:hAnsi="Wingdings" w:hint="default"/>
      </w:rPr>
    </w:lvl>
    <w:lvl w:ilvl="6" w:tplc="280A0001" w:tentative="1">
      <w:start w:val="1"/>
      <w:numFmt w:val="bullet"/>
      <w:lvlText w:val=""/>
      <w:lvlJc w:val="left"/>
      <w:pPr>
        <w:ind w:left="5247" w:hanging="360"/>
      </w:pPr>
      <w:rPr>
        <w:rFonts w:ascii="Symbol" w:hAnsi="Symbol" w:hint="default"/>
      </w:rPr>
    </w:lvl>
    <w:lvl w:ilvl="7" w:tplc="280A0003" w:tentative="1">
      <w:start w:val="1"/>
      <w:numFmt w:val="bullet"/>
      <w:lvlText w:val="o"/>
      <w:lvlJc w:val="left"/>
      <w:pPr>
        <w:ind w:left="5967" w:hanging="360"/>
      </w:pPr>
      <w:rPr>
        <w:rFonts w:ascii="Courier New" w:hAnsi="Courier New" w:cs="Courier New" w:hint="default"/>
      </w:rPr>
    </w:lvl>
    <w:lvl w:ilvl="8" w:tplc="280A0005" w:tentative="1">
      <w:start w:val="1"/>
      <w:numFmt w:val="bullet"/>
      <w:lvlText w:val=""/>
      <w:lvlJc w:val="left"/>
      <w:pPr>
        <w:ind w:left="6687" w:hanging="360"/>
      </w:pPr>
      <w:rPr>
        <w:rFonts w:ascii="Wingdings" w:hAnsi="Wingdings" w:hint="default"/>
      </w:rPr>
    </w:lvl>
  </w:abstractNum>
  <w:abstractNum w:abstractNumId="1">
    <w:nsid w:val="0D47050A"/>
    <w:multiLevelType w:val="hybridMultilevel"/>
    <w:tmpl w:val="C986CB1A"/>
    <w:lvl w:ilvl="0" w:tplc="A492F984">
      <w:start w:val="1"/>
      <w:numFmt w:val="bullet"/>
      <w:lvlText w:val=""/>
      <w:lvlJc w:val="left"/>
      <w:pPr>
        <w:ind w:left="720" w:hanging="360"/>
      </w:pPr>
      <w:rPr>
        <w:rFonts w:ascii="Symbol" w:eastAsia="MS Mincho"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DBB6474"/>
    <w:multiLevelType w:val="hybridMultilevel"/>
    <w:tmpl w:val="20CEE312"/>
    <w:lvl w:ilvl="0" w:tplc="0C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0885872"/>
    <w:multiLevelType w:val="hybridMultilevel"/>
    <w:tmpl w:val="EA62410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15CB51E5"/>
    <w:multiLevelType w:val="hybridMultilevel"/>
    <w:tmpl w:val="12580F22"/>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
    <w:nsid w:val="17B357FE"/>
    <w:multiLevelType w:val="hybridMultilevel"/>
    <w:tmpl w:val="03DC65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251233C"/>
    <w:multiLevelType w:val="hybridMultilevel"/>
    <w:tmpl w:val="D9FE7282"/>
    <w:lvl w:ilvl="0" w:tplc="2EAA9D80">
      <w:start w:val="2"/>
      <w:numFmt w:val="bullet"/>
      <w:lvlText w:val=""/>
      <w:lvlJc w:val="left"/>
      <w:pPr>
        <w:ind w:left="720" w:hanging="360"/>
      </w:pPr>
      <w:rPr>
        <w:rFonts w:ascii="Symbol" w:eastAsia="MS Mincho" w:hAnsi="Symbo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35230E6"/>
    <w:multiLevelType w:val="hybridMultilevel"/>
    <w:tmpl w:val="52D2B3E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
    <w:nsid w:val="26106312"/>
    <w:multiLevelType w:val="hybridMultilevel"/>
    <w:tmpl w:val="FADED194"/>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9">
    <w:nsid w:val="2A8A2BEA"/>
    <w:multiLevelType w:val="hybridMultilevel"/>
    <w:tmpl w:val="D99E3D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313B73D1"/>
    <w:multiLevelType w:val="multilevel"/>
    <w:tmpl w:val="7A7EB068"/>
    <w:lvl w:ilvl="0">
      <w:start w:val="1"/>
      <w:numFmt w:val="decimal"/>
      <w:lvlText w:val="%1."/>
      <w:lvlJc w:val="left"/>
      <w:pPr>
        <w:ind w:left="360" w:hanging="360"/>
      </w:pPr>
      <w:rPr>
        <w:rFonts w:hint="default"/>
        <w:sz w:val="28"/>
      </w:rPr>
    </w:lvl>
    <w:lvl w:ilvl="1">
      <w:start w:val="1"/>
      <w:numFmt w:val="decimal"/>
      <w:lvlText w:val="%1.%2."/>
      <w:lvlJc w:val="left"/>
      <w:pPr>
        <w:ind w:left="792" w:hanging="432"/>
      </w:pPr>
      <w:rPr>
        <w:sz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B281C37"/>
    <w:multiLevelType w:val="hybridMultilevel"/>
    <w:tmpl w:val="3A703A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nsid w:val="3D0E1143"/>
    <w:multiLevelType w:val="hybridMultilevel"/>
    <w:tmpl w:val="B98CD4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3F1D7D2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09B382D"/>
    <w:multiLevelType w:val="hybridMultilevel"/>
    <w:tmpl w:val="C83C300A"/>
    <w:lvl w:ilvl="0" w:tplc="706A2F46">
      <w:start w:val="1"/>
      <w:numFmt w:val="decimal"/>
      <w:pStyle w:val="SubTitulo1"/>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46817D8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64E2562"/>
    <w:multiLevelType w:val="multilevel"/>
    <w:tmpl w:val="076615A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68321BB"/>
    <w:multiLevelType w:val="hybridMultilevel"/>
    <w:tmpl w:val="BA887AC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59013D49"/>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5DA00AD0"/>
    <w:multiLevelType w:val="hybridMultilevel"/>
    <w:tmpl w:val="E2E02FCC"/>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63325038"/>
    <w:multiLevelType w:val="multilevel"/>
    <w:tmpl w:val="7A7EB068"/>
    <w:lvl w:ilvl="0">
      <w:start w:val="1"/>
      <w:numFmt w:val="decimal"/>
      <w:lvlText w:val="%1."/>
      <w:lvlJc w:val="left"/>
      <w:pPr>
        <w:ind w:left="360" w:hanging="360"/>
      </w:pPr>
      <w:rPr>
        <w:rFonts w:hint="default"/>
        <w:sz w:val="28"/>
      </w:rPr>
    </w:lvl>
    <w:lvl w:ilvl="1">
      <w:start w:val="1"/>
      <w:numFmt w:val="decimal"/>
      <w:lvlText w:val="%1.%2."/>
      <w:lvlJc w:val="left"/>
      <w:pPr>
        <w:ind w:left="792" w:hanging="432"/>
      </w:pPr>
      <w:rPr>
        <w:sz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BF721CC"/>
    <w:multiLevelType w:val="hybridMultilevel"/>
    <w:tmpl w:val="963CFB0A"/>
    <w:lvl w:ilvl="0" w:tplc="0C0A0001">
      <w:start w:val="1"/>
      <w:numFmt w:val="bullet"/>
      <w:lvlText w:val=""/>
      <w:lvlJc w:val="left"/>
      <w:pPr>
        <w:ind w:left="1019" w:hanging="360"/>
      </w:pPr>
      <w:rPr>
        <w:rFonts w:ascii="Symbol" w:hAnsi="Symbol" w:hint="default"/>
      </w:rPr>
    </w:lvl>
    <w:lvl w:ilvl="1" w:tplc="0C0A0003" w:tentative="1">
      <w:start w:val="1"/>
      <w:numFmt w:val="bullet"/>
      <w:lvlText w:val="o"/>
      <w:lvlJc w:val="left"/>
      <w:pPr>
        <w:ind w:left="1739" w:hanging="360"/>
      </w:pPr>
      <w:rPr>
        <w:rFonts w:ascii="Courier New" w:hAnsi="Courier New" w:cs="Courier New" w:hint="default"/>
      </w:rPr>
    </w:lvl>
    <w:lvl w:ilvl="2" w:tplc="0C0A0005" w:tentative="1">
      <w:start w:val="1"/>
      <w:numFmt w:val="bullet"/>
      <w:lvlText w:val=""/>
      <w:lvlJc w:val="left"/>
      <w:pPr>
        <w:ind w:left="2459" w:hanging="360"/>
      </w:pPr>
      <w:rPr>
        <w:rFonts w:ascii="Wingdings" w:hAnsi="Wingdings" w:hint="default"/>
      </w:rPr>
    </w:lvl>
    <w:lvl w:ilvl="3" w:tplc="0C0A0001" w:tentative="1">
      <w:start w:val="1"/>
      <w:numFmt w:val="bullet"/>
      <w:lvlText w:val=""/>
      <w:lvlJc w:val="left"/>
      <w:pPr>
        <w:ind w:left="3179" w:hanging="360"/>
      </w:pPr>
      <w:rPr>
        <w:rFonts w:ascii="Symbol" w:hAnsi="Symbol" w:hint="default"/>
      </w:rPr>
    </w:lvl>
    <w:lvl w:ilvl="4" w:tplc="0C0A0003" w:tentative="1">
      <w:start w:val="1"/>
      <w:numFmt w:val="bullet"/>
      <w:lvlText w:val="o"/>
      <w:lvlJc w:val="left"/>
      <w:pPr>
        <w:ind w:left="3899" w:hanging="360"/>
      </w:pPr>
      <w:rPr>
        <w:rFonts w:ascii="Courier New" w:hAnsi="Courier New" w:cs="Courier New" w:hint="default"/>
      </w:rPr>
    </w:lvl>
    <w:lvl w:ilvl="5" w:tplc="0C0A0005" w:tentative="1">
      <w:start w:val="1"/>
      <w:numFmt w:val="bullet"/>
      <w:lvlText w:val=""/>
      <w:lvlJc w:val="left"/>
      <w:pPr>
        <w:ind w:left="4619" w:hanging="360"/>
      </w:pPr>
      <w:rPr>
        <w:rFonts w:ascii="Wingdings" w:hAnsi="Wingdings" w:hint="default"/>
      </w:rPr>
    </w:lvl>
    <w:lvl w:ilvl="6" w:tplc="0C0A0001" w:tentative="1">
      <w:start w:val="1"/>
      <w:numFmt w:val="bullet"/>
      <w:lvlText w:val=""/>
      <w:lvlJc w:val="left"/>
      <w:pPr>
        <w:ind w:left="5339" w:hanging="360"/>
      </w:pPr>
      <w:rPr>
        <w:rFonts w:ascii="Symbol" w:hAnsi="Symbol" w:hint="default"/>
      </w:rPr>
    </w:lvl>
    <w:lvl w:ilvl="7" w:tplc="0C0A0003" w:tentative="1">
      <w:start w:val="1"/>
      <w:numFmt w:val="bullet"/>
      <w:lvlText w:val="o"/>
      <w:lvlJc w:val="left"/>
      <w:pPr>
        <w:ind w:left="6059" w:hanging="360"/>
      </w:pPr>
      <w:rPr>
        <w:rFonts w:ascii="Courier New" w:hAnsi="Courier New" w:cs="Courier New" w:hint="default"/>
      </w:rPr>
    </w:lvl>
    <w:lvl w:ilvl="8" w:tplc="0C0A0005" w:tentative="1">
      <w:start w:val="1"/>
      <w:numFmt w:val="bullet"/>
      <w:lvlText w:val=""/>
      <w:lvlJc w:val="left"/>
      <w:pPr>
        <w:ind w:left="6779" w:hanging="360"/>
      </w:pPr>
      <w:rPr>
        <w:rFonts w:ascii="Wingdings" w:hAnsi="Wingdings" w:hint="default"/>
      </w:rPr>
    </w:lvl>
  </w:abstractNum>
  <w:abstractNum w:abstractNumId="22">
    <w:nsid w:val="6EFC19BD"/>
    <w:multiLevelType w:val="hybridMultilevel"/>
    <w:tmpl w:val="9B881EF6"/>
    <w:lvl w:ilvl="0" w:tplc="07C08EE6">
      <w:start w:val="1"/>
      <w:numFmt w:val="bullet"/>
      <w:lvlText w:val=""/>
      <w:lvlJc w:val="left"/>
      <w:pPr>
        <w:ind w:left="720" w:hanging="360"/>
      </w:pPr>
      <w:rPr>
        <w:rFonts w:ascii="Symbol" w:eastAsia="MS Mincho"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769E585B"/>
    <w:multiLevelType w:val="hybridMultilevel"/>
    <w:tmpl w:val="EA62410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nsid w:val="797303ED"/>
    <w:multiLevelType w:val="hybridMultilevel"/>
    <w:tmpl w:val="EA62410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nsid w:val="7BB46A1A"/>
    <w:multiLevelType w:val="hybridMultilevel"/>
    <w:tmpl w:val="EA62410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nsid w:val="7D3F336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23"/>
  </w:num>
  <w:num w:numId="3">
    <w:abstractNumId w:val="25"/>
  </w:num>
  <w:num w:numId="4">
    <w:abstractNumId w:val="3"/>
  </w:num>
  <w:num w:numId="5">
    <w:abstractNumId w:val="24"/>
  </w:num>
  <w:num w:numId="6">
    <w:abstractNumId w:val="17"/>
  </w:num>
  <w:num w:numId="7">
    <w:abstractNumId w:val="13"/>
  </w:num>
  <w:num w:numId="8">
    <w:abstractNumId w:val="15"/>
  </w:num>
  <w:num w:numId="9">
    <w:abstractNumId w:val="12"/>
  </w:num>
  <w:num w:numId="10">
    <w:abstractNumId w:val="26"/>
  </w:num>
  <w:num w:numId="11">
    <w:abstractNumId w:val="4"/>
  </w:num>
  <w:num w:numId="12">
    <w:abstractNumId w:val="6"/>
  </w:num>
  <w:num w:numId="13">
    <w:abstractNumId w:val="7"/>
  </w:num>
  <w:num w:numId="14">
    <w:abstractNumId w:val="16"/>
  </w:num>
  <w:num w:numId="15">
    <w:abstractNumId w:val="22"/>
  </w:num>
  <w:num w:numId="16">
    <w:abstractNumId w:val="1"/>
  </w:num>
  <w:num w:numId="17">
    <w:abstractNumId w:val="5"/>
  </w:num>
  <w:num w:numId="18">
    <w:abstractNumId w:val="19"/>
  </w:num>
  <w:num w:numId="19">
    <w:abstractNumId w:val="21"/>
  </w:num>
  <w:num w:numId="20">
    <w:abstractNumId w:val="9"/>
  </w:num>
  <w:num w:numId="21">
    <w:abstractNumId w:val="8"/>
  </w:num>
  <w:num w:numId="22">
    <w:abstractNumId w:val="11"/>
  </w:num>
  <w:num w:numId="23">
    <w:abstractNumId w:val="10"/>
  </w:num>
  <w:num w:numId="24">
    <w:abstractNumId w:val="18"/>
  </w:num>
  <w:num w:numId="25">
    <w:abstractNumId w:val="2"/>
  </w:num>
  <w:num w:numId="26">
    <w:abstractNumId w:val="0"/>
  </w:num>
  <w:num w:numId="27">
    <w:abstractNumId w:val="2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EAN">
    <w15:presenceInfo w15:providerId="None" w15:userId="ANDEAN"/>
  </w15:person>
  <w15:person w15:author="José Cámara del Carpio">
    <w15:presenceInfo w15:providerId="None" w15:userId="José Cámara del Carpi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1"/>
  <w:revisionView w:markup="0"/>
  <w:trackRevisions/>
  <w:defaultTabStop w:val="709"/>
  <w:hyphenationZone w:val="425"/>
  <w:drawingGridHorizontalSpacing w:val="120"/>
  <w:displayHorizontalDrawingGridEvery w:val="2"/>
  <w:characterSpacingControl w:val="doNotCompress"/>
  <w:hdrShapeDefaults>
    <o:shapedefaults v:ext="edit" spidmax="2049" style="mso-height-percent:200;mso-width-relative:margin;mso-height-relative:margin" fillcolor="white" stroke="f">
      <v:fill color="white"/>
      <v:stroke on="f"/>
      <v:textbox style="mso-fit-shape-to-text:t"/>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83F"/>
    <w:rsid w:val="00016BA1"/>
    <w:rsid w:val="000214F5"/>
    <w:rsid w:val="00026CD9"/>
    <w:rsid w:val="0003072A"/>
    <w:rsid w:val="00031F5C"/>
    <w:rsid w:val="00037054"/>
    <w:rsid w:val="00037AB6"/>
    <w:rsid w:val="00044732"/>
    <w:rsid w:val="00044CBA"/>
    <w:rsid w:val="00050B4A"/>
    <w:rsid w:val="00052101"/>
    <w:rsid w:val="000573A2"/>
    <w:rsid w:val="000661A4"/>
    <w:rsid w:val="00072730"/>
    <w:rsid w:val="00074986"/>
    <w:rsid w:val="00077A0E"/>
    <w:rsid w:val="000824B2"/>
    <w:rsid w:val="0008696B"/>
    <w:rsid w:val="00090FE5"/>
    <w:rsid w:val="00093CA8"/>
    <w:rsid w:val="00093CC8"/>
    <w:rsid w:val="0009514E"/>
    <w:rsid w:val="00096E09"/>
    <w:rsid w:val="00097A70"/>
    <w:rsid w:val="000A2259"/>
    <w:rsid w:val="000A4A26"/>
    <w:rsid w:val="000A58CF"/>
    <w:rsid w:val="000A6D18"/>
    <w:rsid w:val="000A7814"/>
    <w:rsid w:val="000B6C68"/>
    <w:rsid w:val="000C37FA"/>
    <w:rsid w:val="000D24AB"/>
    <w:rsid w:val="000E3830"/>
    <w:rsid w:val="000F34C7"/>
    <w:rsid w:val="001065D2"/>
    <w:rsid w:val="0011032A"/>
    <w:rsid w:val="00112752"/>
    <w:rsid w:val="001131CD"/>
    <w:rsid w:val="0011357A"/>
    <w:rsid w:val="0011383A"/>
    <w:rsid w:val="00114582"/>
    <w:rsid w:val="00115AD1"/>
    <w:rsid w:val="001178C9"/>
    <w:rsid w:val="0012011A"/>
    <w:rsid w:val="001322A4"/>
    <w:rsid w:val="00132754"/>
    <w:rsid w:val="001350C5"/>
    <w:rsid w:val="00144B42"/>
    <w:rsid w:val="0015080E"/>
    <w:rsid w:val="00150955"/>
    <w:rsid w:val="00154061"/>
    <w:rsid w:val="00155068"/>
    <w:rsid w:val="00156D11"/>
    <w:rsid w:val="0016308C"/>
    <w:rsid w:val="001721B9"/>
    <w:rsid w:val="001763D1"/>
    <w:rsid w:val="00177106"/>
    <w:rsid w:val="001916F0"/>
    <w:rsid w:val="00194966"/>
    <w:rsid w:val="00194F5D"/>
    <w:rsid w:val="00196502"/>
    <w:rsid w:val="001A0D97"/>
    <w:rsid w:val="001A557C"/>
    <w:rsid w:val="001D17E0"/>
    <w:rsid w:val="001D50AB"/>
    <w:rsid w:val="001D71A5"/>
    <w:rsid w:val="001E6EC7"/>
    <w:rsid w:val="001E795C"/>
    <w:rsid w:val="002040A1"/>
    <w:rsid w:val="00204A63"/>
    <w:rsid w:val="002118F5"/>
    <w:rsid w:val="00215FBE"/>
    <w:rsid w:val="00225B82"/>
    <w:rsid w:val="002272D5"/>
    <w:rsid w:val="00232235"/>
    <w:rsid w:val="00234B44"/>
    <w:rsid w:val="00242BCE"/>
    <w:rsid w:val="002461BA"/>
    <w:rsid w:val="0026383F"/>
    <w:rsid w:val="002724CE"/>
    <w:rsid w:val="0027305E"/>
    <w:rsid w:val="0027309A"/>
    <w:rsid w:val="00275806"/>
    <w:rsid w:val="00295ADF"/>
    <w:rsid w:val="00297A19"/>
    <w:rsid w:val="002A3391"/>
    <w:rsid w:val="002B699A"/>
    <w:rsid w:val="002B6B18"/>
    <w:rsid w:val="002B7AB2"/>
    <w:rsid w:val="002D6B73"/>
    <w:rsid w:val="002E4047"/>
    <w:rsid w:val="002E6E23"/>
    <w:rsid w:val="002F7422"/>
    <w:rsid w:val="00302CCC"/>
    <w:rsid w:val="003033D2"/>
    <w:rsid w:val="00303C39"/>
    <w:rsid w:val="00312025"/>
    <w:rsid w:val="00314EE7"/>
    <w:rsid w:val="003153E1"/>
    <w:rsid w:val="00315920"/>
    <w:rsid w:val="0031675C"/>
    <w:rsid w:val="00336A0E"/>
    <w:rsid w:val="00336E01"/>
    <w:rsid w:val="00341652"/>
    <w:rsid w:val="003442D4"/>
    <w:rsid w:val="00344D94"/>
    <w:rsid w:val="00345298"/>
    <w:rsid w:val="003610DC"/>
    <w:rsid w:val="00362198"/>
    <w:rsid w:val="0036649E"/>
    <w:rsid w:val="003745A3"/>
    <w:rsid w:val="003753C6"/>
    <w:rsid w:val="0038640D"/>
    <w:rsid w:val="003912C0"/>
    <w:rsid w:val="00397688"/>
    <w:rsid w:val="003A44C7"/>
    <w:rsid w:val="003B10A0"/>
    <w:rsid w:val="003B23DF"/>
    <w:rsid w:val="003C0CB1"/>
    <w:rsid w:val="003C53C8"/>
    <w:rsid w:val="003C66DD"/>
    <w:rsid w:val="003C6DA2"/>
    <w:rsid w:val="003D4165"/>
    <w:rsid w:val="003D7AFA"/>
    <w:rsid w:val="003E0ED7"/>
    <w:rsid w:val="003E7724"/>
    <w:rsid w:val="003F02DC"/>
    <w:rsid w:val="003F1AE4"/>
    <w:rsid w:val="003F20B2"/>
    <w:rsid w:val="003F7356"/>
    <w:rsid w:val="00402AF0"/>
    <w:rsid w:val="004033D6"/>
    <w:rsid w:val="00411395"/>
    <w:rsid w:val="00414D2C"/>
    <w:rsid w:val="00420527"/>
    <w:rsid w:val="00421137"/>
    <w:rsid w:val="00426C9D"/>
    <w:rsid w:val="00435864"/>
    <w:rsid w:val="00447F92"/>
    <w:rsid w:val="00474AD3"/>
    <w:rsid w:val="00474F2E"/>
    <w:rsid w:val="00475625"/>
    <w:rsid w:val="00487DBA"/>
    <w:rsid w:val="004A1113"/>
    <w:rsid w:val="004A5FC2"/>
    <w:rsid w:val="004B1E0F"/>
    <w:rsid w:val="004B3DF2"/>
    <w:rsid w:val="004B4BA8"/>
    <w:rsid w:val="004B6777"/>
    <w:rsid w:val="004C3539"/>
    <w:rsid w:val="004D27D9"/>
    <w:rsid w:val="004D6585"/>
    <w:rsid w:val="004D7044"/>
    <w:rsid w:val="004F393D"/>
    <w:rsid w:val="004F7E9D"/>
    <w:rsid w:val="0051334F"/>
    <w:rsid w:val="00513EA4"/>
    <w:rsid w:val="00515630"/>
    <w:rsid w:val="00520A48"/>
    <w:rsid w:val="00522CB9"/>
    <w:rsid w:val="00530EB2"/>
    <w:rsid w:val="00531067"/>
    <w:rsid w:val="00542649"/>
    <w:rsid w:val="005535DB"/>
    <w:rsid w:val="005751F2"/>
    <w:rsid w:val="00586E3D"/>
    <w:rsid w:val="00587416"/>
    <w:rsid w:val="00595E30"/>
    <w:rsid w:val="005A219C"/>
    <w:rsid w:val="005A4034"/>
    <w:rsid w:val="005A4998"/>
    <w:rsid w:val="005B334A"/>
    <w:rsid w:val="005B4004"/>
    <w:rsid w:val="005B4554"/>
    <w:rsid w:val="005B53F0"/>
    <w:rsid w:val="005C1769"/>
    <w:rsid w:val="005C4FC4"/>
    <w:rsid w:val="005C5935"/>
    <w:rsid w:val="005D19B3"/>
    <w:rsid w:val="005E477E"/>
    <w:rsid w:val="005E67D4"/>
    <w:rsid w:val="005F020D"/>
    <w:rsid w:val="005F1ABB"/>
    <w:rsid w:val="005F2D8A"/>
    <w:rsid w:val="00602A3E"/>
    <w:rsid w:val="00604C00"/>
    <w:rsid w:val="00605C83"/>
    <w:rsid w:val="00606712"/>
    <w:rsid w:val="006254C5"/>
    <w:rsid w:val="006257E3"/>
    <w:rsid w:val="006277CF"/>
    <w:rsid w:val="00640940"/>
    <w:rsid w:val="00641CB3"/>
    <w:rsid w:val="006429CE"/>
    <w:rsid w:val="00645C27"/>
    <w:rsid w:val="00647BEC"/>
    <w:rsid w:val="00660FBA"/>
    <w:rsid w:val="006639E2"/>
    <w:rsid w:val="006707B2"/>
    <w:rsid w:val="006775A5"/>
    <w:rsid w:val="00680807"/>
    <w:rsid w:val="00681784"/>
    <w:rsid w:val="0068624D"/>
    <w:rsid w:val="00686E9D"/>
    <w:rsid w:val="00692076"/>
    <w:rsid w:val="006976AA"/>
    <w:rsid w:val="006A6CD7"/>
    <w:rsid w:val="006B29C1"/>
    <w:rsid w:val="006B71CE"/>
    <w:rsid w:val="006C061D"/>
    <w:rsid w:val="006C0EEE"/>
    <w:rsid w:val="006C5905"/>
    <w:rsid w:val="006D5518"/>
    <w:rsid w:val="006D6B95"/>
    <w:rsid w:val="006E4C91"/>
    <w:rsid w:val="006E7C8C"/>
    <w:rsid w:val="006F04AE"/>
    <w:rsid w:val="006F362B"/>
    <w:rsid w:val="00703203"/>
    <w:rsid w:val="007051A2"/>
    <w:rsid w:val="00707B6B"/>
    <w:rsid w:val="00714FFE"/>
    <w:rsid w:val="00717668"/>
    <w:rsid w:val="0072023B"/>
    <w:rsid w:val="00737401"/>
    <w:rsid w:val="00741CD8"/>
    <w:rsid w:val="00747775"/>
    <w:rsid w:val="00761404"/>
    <w:rsid w:val="00761669"/>
    <w:rsid w:val="007716DC"/>
    <w:rsid w:val="00771F98"/>
    <w:rsid w:val="00773235"/>
    <w:rsid w:val="0077682A"/>
    <w:rsid w:val="00777966"/>
    <w:rsid w:val="007807AB"/>
    <w:rsid w:val="00782904"/>
    <w:rsid w:val="00787288"/>
    <w:rsid w:val="00792F2C"/>
    <w:rsid w:val="007960DC"/>
    <w:rsid w:val="007A2436"/>
    <w:rsid w:val="007A58B4"/>
    <w:rsid w:val="007B216A"/>
    <w:rsid w:val="007B3478"/>
    <w:rsid w:val="007C71C5"/>
    <w:rsid w:val="007E27F4"/>
    <w:rsid w:val="007E29F7"/>
    <w:rsid w:val="007F239E"/>
    <w:rsid w:val="008058B5"/>
    <w:rsid w:val="00810765"/>
    <w:rsid w:val="0081410E"/>
    <w:rsid w:val="00826243"/>
    <w:rsid w:val="00840438"/>
    <w:rsid w:val="00840AA3"/>
    <w:rsid w:val="00854075"/>
    <w:rsid w:val="008626C3"/>
    <w:rsid w:val="00862D08"/>
    <w:rsid w:val="00873B76"/>
    <w:rsid w:val="008742BB"/>
    <w:rsid w:val="0088211F"/>
    <w:rsid w:val="00884D5C"/>
    <w:rsid w:val="00890425"/>
    <w:rsid w:val="008A0394"/>
    <w:rsid w:val="008A37CF"/>
    <w:rsid w:val="008A4EB7"/>
    <w:rsid w:val="008A50C8"/>
    <w:rsid w:val="008B30DC"/>
    <w:rsid w:val="008B3BC1"/>
    <w:rsid w:val="008C3A31"/>
    <w:rsid w:val="008C4BD0"/>
    <w:rsid w:val="008C5D45"/>
    <w:rsid w:val="008D2551"/>
    <w:rsid w:val="008D5C1E"/>
    <w:rsid w:val="008F5B11"/>
    <w:rsid w:val="0090158E"/>
    <w:rsid w:val="00905581"/>
    <w:rsid w:val="0090613B"/>
    <w:rsid w:val="00910B63"/>
    <w:rsid w:val="00910DD2"/>
    <w:rsid w:val="009233AF"/>
    <w:rsid w:val="00933AF7"/>
    <w:rsid w:val="00934265"/>
    <w:rsid w:val="009379C1"/>
    <w:rsid w:val="00946B91"/>
    <w:rsid w:val="009553A9"/>
    <w:rsid w:val="00955915"/>
    <w:rsid w:val="009618CE"/>
    <w:rsid w:val="009619FC"/>
    <w:rsid w:val="009626A0"/>
    <w:rsid w:val="00963279"/>
    <w:rsid w:val="009659DB"/>
    <w:rsid w:val="00973777"/>
    <w:rsid w:val="00977E49"/>
    <w:rsid w:val="00994B1E"/>
    <w:rsid w:val="0099749F"/>
    <w:rsid w:val="009A6E89"/>
    <w:rsid w:val="009A7621"/>
    <w:rsid w:val="009B3CA7"/>
    <w:rsid w:val="009B475A"/>
    <w:rsid w:val="009B6909"/>
    <w:rsid w:val="009C2CF4"/>
    <w:rsid w:val="009C47CD"/>
    <w:rsid w:val="009C6137"/>
    <w:rsid w:val="009E0726"/>
    <w:rsid w:val="009E1887"/>
    <w:rsid w:val="009E5F3F"/>
    <w:rsid w:val="009F59DE"/>
    <w:rsid w:val="00A063EE"/>
    <w:rsid w:val="00A10F0D"/>
    <w:rsid w:val="00A12B5C"/>
    <w:rsid w:val="00A3024C"/>
    <w:rsid w:val="00A340D5"/>
    <w:rsid w:val="00A35EE3"/>
    <w:rsid w:val="00A4082D"/>
    <w:rsid w:val="00A4330F"/>
    <w:rsid w:val="00A45AEF"/>
    <w:rsid w:val="00A471F5"/>
    <w:rsid w:val="00A540DF"/>
    <w:rsid w:val="00A555D8"/>
    <w:rsid w:val="00A55714"/>
    <w:rsid w:val="00A619E5"/>
    <w:rsid w:val="00A645CE"/>
    <w:rsid w:val="00A6689C"/>
    <w:rsid w:val="00A6728E"/>
    <w:rsid w:val="00A71B4A"/>
    <w:rsid w:val="00A83C2A"/>
    <w:rsid w:val="00A926F7"/>
    <w:rsid w:val="00AA0D15"/>
    <w:rsid w:val="00AB2C4B"/>
    <w:rsid w:val="00AC4229"/>
    <w:rsid w:val="00AC4708"/>
    <w:rsid w:val="00AC6359"/>
    <w:rsid w:val="00AD4B89"/>
    <w:rsid w:val="00AD50F6"/>
    <w:rsid w:val="00AD592E"/>
    <w:rsid w:val="00AE068A"/>
    <w:rsid w:val="00AE15EC"/>
    <w:rsid w:val="00AE1BCA"/>
    <w:rsid w:val="00AE2BA4"/>
    <w:rsid w:val="00AE31FC"/>
    <w:rsid w:val="00AF0B4D"/>
    <w:rsid w:val="00AF0F90"/>
    <w:rsid w:val="00AF20C3"/>
    <w:rsid w:val="00B27C69"/>
    <w:rsid w:val="00B3441B"/>
    <w:rsid w:val="00B34C80"/>
    <w:rsid w:val="00B45D43"/>
    <w:rsid w:val="00B55405"/>
    <w:rsid w:val="00B56944"/>
    <w:rsid w:val="00B61850"/>
    <w:rsid w:val="00B64788"/>
    <w:rsid w:val="00B658FB"/>
    <w:rsid w:val="00B66D3F"/>
    <w:rsid w:val="00B71856"/>
    <w:rsid w:val="00B77C5F"/>
    <w:rsid w:val="00B81596"/>
    <w:rsid w:val="00B82B04"/>
    <w:rsid w:val="00BA2FD6"/>
    <w:rsid w:val="00BA385E"/>
    <w:rsid w:val="00BB1F32"/>
    <w:rsid w:val="00BB3C06"/>
    <w:rsid w:val="00BC1487"/>
    <w:rsid w:val="00BC1596"/>
    <w:rsid w:val="00BC297A"/>
    <w:rsid w:val="00BC3ABA"/>
    <w:rsid w:val="00BC764E"/>
    <w:rsid w:val="00BD7E4C"/>
    <w:rsid w:val="00BF74D5"/>
    <w:rsid w:val="00C03267"/>
    <w:rsid w:val="00C0368E"/>
    <w:rsid w:val="00C1568B"/>
    <w:rsid w:val="00C16ABC"/>
    <w:rsid w:val="00C235F8"/>
    <w:rsid w:val="00C26709"/>
    <w:rsid w:val="00C323C3"/>
    <w:rsid w:val="00C35246"/>
    <w:rsid w:val="00C53CC4"/>
    <w:rsid w:val="00C562C9"/>
    <w:rsid w:val="00C63A81"/>
    <w:rsid w:val="00C64556"/>
    <w:rsid w:val="00C9029B"/>
    <w:rsid w:val="00C9340A"/>
    <w:rsid w:val="00C9444D"/>
    <w:rsid w:val="00C95471"/>
    <w:rsid w:val="00C971AB"/>
    <w:rsid w:val="00C972A8"/>
    <w:rsid w:val="00CA2C1D"/>
    <w:rsid w:val="00CA4ECD"/>
    <w:rsid w:val="00CA4FFD"/>
    <w:rsid w:val="00CC3D1F"/>
    <w:rsid w:val="00CC5ABE"/>
    <w:rsid w:val="00CC7787"/>
    <w:rsid w:val="00CD07B9"/>
    <w:rsid w:val="00CE3AF9"/>
    <w:rsid w:val="00CF1CE5"/>
    <w:rsid w:val="00CF751D"/>
    <w:rsid w:val="00D021A9"/>
    <w:rsid w:val="00D02B0D"/>
    <w:rsid w:val="00D0341D"/>
    <w:rsid w:val="00D21672"/>
    <w:rsid w:val="00D24827"/>
    <w:rsid w:val="00D33534"/>
    <w:rsid w:val="00D3488A"/>
    <w:rsid w:val="00D34BA1"/>
    <w:rsid w:val="00D402FF"/>
    <w:rsid w:val="00D435FD"/>
    <w:rsid w:val="00D439E4"/>
    <w:rsid w:val="00D60A97"/>
    <w:rsid w:val="00D60AAC"/>
    <w:rsid w:val="00D61332"/>
    <w:rsid w:val="00D624F3"/>
    <w:rsid w:val="00D741B1"/>
    <w:rsid w:val="00D768DE"/>
    <w:rsid w:val="00D81254"/>
    <w:rsid w:val="00D93EF8"/>
    <w:rsid w:val="00DA141C"/>
    <w:rsid w:val="00DA5AC1"/>
    <w:rsid w:val="00DA62E9"/>
    <w:rsid w:val="00DB42BF"/>
    <w:rsid w:val="00DC1DAB"/>
    <w:rsid w:val="00DC3CD2"/>
    <w:rsid w:val="00DC4A82"/>
    <w:rsid w:val="00DC7AFA"/>
    <w:rsid w:val="00DD381E"/>
    <w:rsid w:val="00DF10D3"/>
    <w:rsid w:val="00DF1B4A"/>
    <w:rsid w:val="00E040BC"/>
    <w:rsid w:val="00E04D0D"/>
    <w:rsid w:val="00E072AA"/>
    <w:rsid w:val="00E13570"/>
    <w:rsid w:val="00E15627"/>
    <w:rsid w:val="00E16C11"/>
    <w:rsid w:val="00E46915"/>
    <w:rsid w:val="00E51DD7"/>
    <w:rsid w:val="00E5295B"/>
    <w:rsid w:val="00E531D3"/>
    <w:rsid w:val="00E57DA6"/>
    <w:rsid w:val="00E63619"/>
    <w:rsid w:val="00E75E8A"/>
    <w:rsid w:val="00E803A3"/>
    <w:rsid w:val="00E8383D"/>
    <w:rsid w:val="00E90EAE"/>
    <w:rsid w:val="00E91064"/>
    <w:rsid w:val="00E94B30"/>
    <w:rsid w:val="00E95864"/>
    <w:rsid w:val="00E968C6"/>
    <w:rsid w:val="00EA7823"/>
    <w:rsid w:val="00EB3DE9"/>
    <w:rsid w:val="00EB4233"/>
    <w:rsid w:val="00EC2DF5"/>
    <w:rsid w:val="00EC5165"/>
    <w:rsid w:val="00ED44C1"/>
    <w:rsid w:val="00ED4810"/>
    <w:rsid w:val="00EF142B"/>
    <w:rsid w:val="00EF5849"/>
    <w:rsid w:val="00F01C58"/>
    <w:rsid w:val="00F10041"/>
    <w:rsid w:val="00F10FDF"/>
    <w:rsid w:val="00F132F4"/>
    <w:rsid w:val="00F15955"/>
    <w:rsid w:val="00F15E41"/>
    <w:rsid w:val="00F231C7"/>
    <w:rsid w:val="00F317E4"/>
    <w:rsid w:val="00F3541F"/>
    <w:rsid w:val="00F414EE"/>
    <w:rsid w:val="00F458EC"/>
    <w:rsid w:val="00F46622"/>
    <w:rsid w:val="00F56856"/>
    <w:rsid w:val="00F64A67"/>
    <w:rsid w:val="00F66687"/>
    <w:rsid w:val="00F66ED3"/>
    <w:rsid w:val="00F90589"/>
    <w:rsid w:val="00FA3B69"/>
    <w:rsid w:val="00FB5CD5"/>
    <w:rsid w:val="00FC13F8"/>
    <w:rsid w:val="00FC72A8"/>
    <w:rsid w:val="00FD430E"/>
    <w:rsid w:val="00FD5DBF"/>
    <w:rsid w:val="00FD6D97"/>
    <w:rsid w:val="00FE55B3"/>
    <w:rsid w:val="00FF1E3D"/>
    <w:rsid w:val="00FF2C7A"/>
    <w:rsid w:val="00FF525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style="mso-height-percent:200;mso-width-relative:margin;mso-height-relative:margin" fillcolor="white" stroke="f">
      <v:fill color="white"/>
      <v:stroke on="f"/>
      <v:textbox style="mso-fit-shape-to-text:t"/>
    </o:shapedefaults>
    <o:shapelayout v:ext="edit">
      <o:idmap v:ext="edit" data="1"/>
    </o:shapelayout>
  </w:shapeDefaults>
  <w:decimalSymbol w:val="."/>
  <w:listSeparator w:val=";"/>
  <w14:docId w14:val="2EDC532E"/>
  <w15:docId w15:val="{1DA26B6C-395F-4986-880D-BE712DDC5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42D4"/>
    <w:rPr>
      <w:rFonts w:ascii="Times New Roman" w:eastAsia="MS Mincho" w:hAnsi="Times New Roman"/>
      <w:sz w:val="24"/>
      <w:szCs w:val="24"/>
      <w:lang w:val="es-ES_tradnl" w:eastAsia="es-ES_tradnl"/>
    </w:rPr>
  </w:style>
  <w:style w:type="paragraph" w:styleId="Ttulo1">
    <w:name w:val="heading 1"/>
    <w:basedOn w:val="Puesto"/>
    <w:next w:val="Normal"/>
    <w:link w:val="Ttulo1Car"/>
    <w:qFormat/>
    <w:rsid w:val="0026383F"/>
    <w:pPr>
      <w:outlineLvl w:val="0"/>
    </w:pPr>
    <w:rPr>
      <w:b/>
      <w:sz w:val="48"/>
      <w:szCs w:val="48"/>
    </w:rPr>
  </w:style>
  <w:style w:type="paragraph" w:styleId="Ttulo2">
    <w:name w:val="heading 2"/>
    <w:basedOn w:val="Normal"/>
    <w:next w:val="Normal"/>
    <w:link w:val="Ttulo2Car"/>
    <w:uiPriority w:val="9"/>
    <w:semiHidden/>
    <w:unhideWhenUsed/>
    <w:qFormat/>
    <w:rsid w:val="00530EB2"/>
    <w:pPr>
      <w:keepNext/>
      <w:spacing w:before="240" w:after="60"/>
      <w:outlineLvl w:val="1"/>
    </w:pPr>
    <w:rPr>
      <w:rFonts w:ascii="Cambria" w:eastAsia="Times New Roman" w:hAnsi="Cambria"/>
      <w:b/>
      <w:bCs/>
      <w:i/>
      <w:i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sid w:val="0026383F"/>
    <w:rPr>
      <w:rFonts w:ascii="Franklin Gothic Book" w:eastAsia="Times New Roman" w:hAnsi="Franklin Gothic Book" w:cs="Times New Roman"/>
      <w:b/>
      <w:color w:val="17365D"/>
      <w:spacing w:val="5"/>
      <w:kern w:val="28"/>
      <w:sz w:val="48"/>
      <w:szCs w:val="48"/>
      <w:lang w:val="es-ES_tradnl" w:eastAsia="es-ES_tradnl"/>
    </w:rPr>
  </w:style>
  <w:style w:type="paragraph" w:styleId="Prrafodelista">
    <w:name w:val="List Paragraph"/>
    <w:basedOn w:val="Normal"/>
    <w:link w:val="PrrafodelistaCar"/>
    <w:uiPriority w:val="34"/>
    <w:qFormat/>
    <w:rsid w:val="0026383F"/>
    <w:pPr>
      <w:ind w:left="720"/>
      <w:contextualSpacing/>
    </w:pPr>
  </w:style>
  <w:style w:type="paragraph" w:styleId="Puesto">
    <w:name w:val="Title"/>
    <w:basedOn w:val="Normal"/>
    <w:next w:val="Normal"/>
    <w:link w:val="PuestoCar"/>
    <w:qFormat/>
    <w:rsid w:val="0026383F"/>
    <w:pPr>
      <w:pBdr>
        <w:bottom w:val="single" w:sz="8" w:space="4" w:color="4F81BD"/>
      </w:pBdr>
      <w:spacing w:after="300"/>
      <w:contextualSpacing/>
    </w:pPr>
    <w:rPr>
      <w:rFonts w:ascii="Franklin Gothic Book" w:eastAsia="Times New Roman" w:hAnsi="Franklin Gothic Book"/>
      <w:color w:val="17365D"/>
      <w:spacing w:val="5"/>
      <w:kern w:val="28"/>
      <w:sz w:val="56"/>
      <w:szCs w:val="56"/>
    </w:rPr>
  </w:style>
  <w:style w:type="character" w:customStyle="1" w:styleId="PuestoCar">
    <w:name w:val="Puesto Car"/>
    <w:link w:val="Puesto"/>
    <w:rsid w:val="0026383F"/>
    <w:rPr>
      <w:rFonts w:ascii="Franklin Gothic Book" w:eastAsia="Times New Roman" w:hAnsi="Franklin Gothic Book" w:cs="Times New Roman"/>
      <w:color w:val="17365D"/>
      <w:spacing w:val="5"/>
      <w:kern w:val="28"/>
      <w:sz w:val="56"/>
      <w:szCs w:val="56"/>
      <w:lang w:val="es-ES_tradnl" w:eastAsia="es-ES_tradnl"/>
    </w:rPr>
  </w:style>
  <w:style w:type="paragraph" w:styleId="Sinespaciado">
    <w:name w:val="No Spacing"/>
    <w:uiPriority w:val="1"/>
    <w:qFormat/>
    <w:rsid w:val="0026383F"/>
    <w:rPr>
      <w:rFonts w:ascii="Times New Roman" w:eastAsia="MS Mincho" w:hAnsi="Times New Roman"/>
      <w:sz w:val="24"/>
      <w:szCs w:val="24"/>
      <w:lang w:val="es-ES_tradnl" w:eastAsia="es-ES_tradnl"/>
    </w:rPr>
  </w:style>
  <w:style w:type="character" w:styleId="nfasissutil">
    <w:name w:val="Subtle Emphasis"/>
    <w:uiPriority w:val="19"/>
    <w:qFormat/>
    <w:rsid w:val="0026383F"/>
    <w:rPr>
      <w:i/>
      <w:iCs/>
      <w:color w:val="808080"/>
    </w:rPr>
  </w:style>
  <w:style w:type="paragraph" w:customStyle="1" w:styleId="Titulo2">
    <w:name w:val="Titulo 2"/>
    <w:basedOn w:val="Puesto"/>
    <w:link w:val="Titulo2Car"/>
    <w:qFormat/>
    <w:rsid w:val="0026383F"/>
    <w:rPr>
      <w:rFonts w:ascii="Century Gothic" w:hAnsi="Century Gothic"/>
      <w:sz w:val="48"/>
      <w:szCs w:val="48"/>
    </w:rPr>
  </w:style>
  <w:style w:type="paragraph" w:customStyle="1" w:styleId="SubTitulo1">
    <w:name w:val="SubTitulo 1"/>
    <w:basedOn w:val="Prrafodelista"/>
    <w:link w:val="SubTitulo1Car"/>
    <w:qFormat/>
    <w:rsid w:val="0026383F"/>
    <w:pPr>
      <w:numPr>
        <w:numId w:val="1"/>
      </w:numPr>
    </w:pPr>
    <w:rPr>
      <w:rFonts w:ascii="Century Gothic" w:hAnsi="Century Gothic"/>
      <w:color w:val="0F243E"/>
      <w:sz w:val="32"/>
      <w:szCs w:val="32"/>
    </w:rPr>
  </w:style>
  <w:style w:type="character" w:customStyle="1" w:styleId="Titulo2Car">
    <w:name w:val="Titulo 2 Car"/>
    <w:link w:val="Titulo2"/>
    <w:rsid w:val="0026383F"/>
    <w:rPr>
      <w:rFonts w:ascii="Century Gothic" w:eastAsia="Times New Roman" w:hAnsi="Century Gothic" w:cs="Times New Roman"/>
      <w:color w:val="17365D"/>
      <w:spacing w:val="5"/>
      <w:kern w:val="28"/>
      <w:sz w:val="48"/>
      <w:szCs w:val="48"/>
      <w:lang w:val="es-ES_tradnl" w:eastAsia="es-ES_tradnl"/>
    </w:rPr>
  </w:style>
  <w:style w:type="character" w:customStyle="1" w:styleId="PrrafodelistaCar">
    <w:name w:val="Párrafo de lista Car"/>
    <w:link w:val="Prrafodelista"/>
    <w:uiPriority w:val="34"/>
    <w:rsid w:val="0026383F"/>
    <w:rPr>
      <w:rFonts w:ascii="Times New Roman" w:eastAsia="MS Mincho" w:hAnsi="Times New Roman" w:cs="Times New Roman"/>
      <w:sz w:val="24"/>
      <w:szCs w:val="24"/>
      <w:lang w:val="es-ES_tradnl" w:eastAsia="es-ES_tradnl"/>
    </w:rPr>
  </w:style>
  <w:style w:type="character" w:customStyle="1" w:styleId="SubTitulo1Car">
    <w:name w:val="SubTitulo 1 Car"/>
    <w:link w:val="SubTitulo1"/>
    <w:rsid w:val="0026383F"/>
    <w:rPr>
      <w:rFonts w:ascii="Century Gothic" w:eastAsia="MS Mincho" w:hAnsi="Century Gothic" w:cs="Times New Roman"/>
      <w:color w:val="0F243E"/>
      <w:sz w:val="32"/>
      <w:szCs w:val="32"/>
      <w:lang w:val="es-ES_tradnl" w:eastAsia="es-ES_tradnl"/>
    </w:rPr>
  </w:style>
  <w:style w:type="paragraph" w:styleId="Subttulo">
    <w:name w:val="Subtitle"/>
    <w:basedOn w:val="Normal"/>
    <w:next w:val="Normal"/>
    <w:link w:val="SubttuloCar"/>
    <w:uiPriority w:val="11"/>
    <w:qFormat/>
    <w:rsid w:val="0026383F"/>
    <w:pPr>
      <w:numPr>
        <w:ilvl w:val="1"/>
      </w:numPr>
    </w:pPr>
    <w:rPr>
      <w:rFonts w:ascii="Franklin Gothic Book" w:eastAsia="Times New Roman" w:hAnsi="Franklin Gothic Book"/>
      <w:i/>
      <w:iCs/>
      <w:color w:val="4F81BD"/>
      <w:spacing w:val="15"/>
    </w:rPr>
  </w:style>
  <w:style w:type="character" w:customStyle="1" w:styleId="SubttuloCar">
    <w:name w:val="Subtítulo Car"/>
    <w:link w:val="Subttulo"/>
    <w:uiPriority w:val="11"/>
    <w:rsid w:val="0026383F"/>
    <w:rPr>
      <w:rFonts w:ascii="Franklin Gothic Book" w:eastAsia="Times New Roman" w:hAnsi="Franklin Gothic Book" w:cs="Times New Roman"/>
      <w:i/>
      <w:iCs/>
      <w:color w:val="4F81BD"/>
      <w:spacing w:val="15"/>
      <w:sz w:val="24"/>
      <w:szCs w:val="24"/>
      <w:lang w:val="es-ES_tradnl" w:eastAsia="es-ES_tradnl"/>
    </w:rPr>
  </w:style>
  <w:style w:type="paragraph" w:styleId="TDC1">
    <w:name w:val="toc 1"/>
    <w:basedOn w:val="Normal"/>
    <w:next w:val="Normal"/>
    <w:autoRedefine/>
    <w:uiPriority w:val="39"/>
    <w:qFormat/>
    <w:rsid w:val="0026383F"/>
    <w:pPr>
      <w:spacing w:after="100"/>
    </w:pPr>
  </w:style>
  <w:style w:type="character" w:styleId="Hipervnculo">
    <w:name w:val="Hyperlink"/>
    <w:uiPriority w:val="99"/>
    <w:unhideWhenUsed/>
    <w:rsid w:val="0026383F"/>
    <w:rPr>
      <w:color w:val="0000FF"/>
      <w:u w:val="single"/>
    </w:rPr>
  </w:style>
  <w:style w:type="paragraph" w:styleId="TDC2">
    <w:name w:val="toc 2"/>
    <w:basedOn w:val="Normal"/>
    <w:next w:val="Normal"/>
    <w:autoRedefine/>
    <w:uiPriority w:val="39"/>
    <w:unhideWhenUsed/>
    <w:qFormat/>
    <w:rsid w:val="0026383F"/>
    <w:pPr>
      <w:spacing w:after="100" w:line="276" w:lineRule="auto"/>
      <w:ind w:left="220"/>
    </w:pPr>
    <w:rPr>
      <w:rFonts w:ascii="Calibri" w:eastAsia="Times New Roman" w:hAnsi="Calibri"/>
      <w:sz w:val="22"/>
      <w:szCs w:val="22"/>
      <w:lang w:val="es-ES" w:eastAsia="en-US"/>
    </w:rPr>
  </w:style>
  <w:style w:type="character" w:styleId="nfasis">
    <w:name w:val="Emphasis"/>
    <w:qFormat/>
    <w:rsid w:val="0026383F"/>
    <w:rPr>
      <w:i/>
      <w:iCs/>
    </w:rPr>
  </w:style>
  <w:style w:type="paragraph" w:styleId="TtulodeTDC">
    <w:name w:val="TOC Heading"/>
    <w:basedOn w:val="Ttulo1"/>
    <w:next w:val="Normal"/>
    <w:uiPriority w:val="39"/>
    <w:qFormat/>
    <w:rsid w:val="0077682A"/>
    <w:pPr>
      <w:keepNext/>
      <w:keepLines/>
      <w:pBdr>
        <w:bottom w:val="none" w:sz="0" w:space="0" w:color="auto"/>
      </w:pBdr>
      <w:spacing w:before="480" w:after="0" w:line="276" w:lineRule="auto"/>
      <w:contextualSpacing w:val="0"/>
      <w:outlineLvl w:val="9"/>
    </w:pPr>
    <w:rPr>
      <w:rFonts w:ascii="Cambria" w:hAnsi="Cambria"/>
      <w:bCs/>
      <w:color w:val="365F91"/>
      <w:spacing w:val="0"/>
      <w:kern w:val="0"/>
      <w:sz w:val="28"/>
      <w:szCs w:val="28"/>
      <w:lang w:val="es-ES" w:eastAsia="en-US"/>
    </w:rPr>
  </w:style>
  <w:style w:type="paragraph" w:styleId="Encabezado">
    <w:name w:val="header"/>
    <w:basedOn w:val="Normal"/>
    <w:link w:val="EncabezadoCar"/>
    <w:uiPriority w:val="99"/>
    <w:unhideWhenUsed/>
    <w:rsid w:val="00336E01"/>
    <w:pPr>
      <w:tabs>
        <w:tab w:val="center" w:pos="4252"/>
        <w:tab w:val="right" w:pos="8504"/>
      </w:tabs>
    </w:pPr>
  </w:style>
  <w:style w:type="character" w:customStyle="1" w:styleId="EncabezadoCar">
    <w:name w:val="Encabezado Car"/>
    <w:link w:val="Encabezado"/>
    <w:uiPriority w:val="99"/>
    <w:rsid w:val="00336E01"/>
    <w:rPr>
      <w:rFonts w:ascii="Times New Roman" w:eastAsia="MS Mincho" w:hAnsi="Times New Roman"/>
      <w:sz w:val="24"/>
      <w:szCs w:val="24"/>
      <w:lang w:val="es-ES_tradnl" w:eastAsia="es-ES_tradnl"/>
    </w:rPr>
  </w:style>
  <w:style w:type="paragraph" w:styleId="Piedepgina">
    <w:name w:val="footer"/>
    <w:basedOn w:val="Normal"/>
    <w:link w:val="PiedepginaCar"/>
    <w:uiPriority w:val="99"/>
    <w:unhideWhenUsed/>
    <w:rsid w:val="00336E01"/>
    <w:pPr>
      <w:tabs>
        <w:tab w:val="center" w:pos="4252"/>
        <w:tab w:val="right" w:pos="8504"/>
      </w:tabs>
    </w:pPr>
  </w:style>
  <w:style w:type="character" w:customStyle="1" w:styleId="PiedepginaCar">
    <w:name w:val="Pie de página Car"/>
    <w:link w:val="Piedepgina"/>
    <w:uiPriority w:val="99"/>
    <w:rsid w:val="00336E01"/>
    <w:rPr>
      <w:rFonts w:ascii="Times New Roman" w:eastAsia="MS Mincho" w:hAnsi="Times New Roman"/>
      <w:sz w:val="24"/>
      <w:szCs w:val="24"/>
      <w:lang w:val="es-ES_tradnl" w:eastAsia="es-ES_tradnl"/>
    </w:rPr>
  </w:style>
  <w:style w:type="paragraph" w:styleId="Textodeglobo">
    <w:name w:val="Balloon Text"/>
    <w:basedOn w:val="Normal"/>
    <w:link w:val="TextodegloboCar"/>
    <w:uiPriority w:val="99"/>
    <w:semiHidden/>
    <w:unhideWhenUsed/>
    <w:rsid w:val="00336E01"/>
    <w:rPr>
      <w:rFonts w:ascii="Tahoma" w:hAnsi="Tahoma" w:cs="Tahoma"/>
      <w:sz w:val="16"/>
      <w:szCs w:val="16"/>
    </w:rPr>
  </w:style>
  <w:style w:type="character" w:customStyle="1" w:styleId="TextodegloboCar">
    <w:name w:val="Texto de globo Car"/>
    <w:link w:val="Textodeglobo"/>
    <w:uiPriority w:val="99"/>
    <w:semiHidden/>
    <w:rsid w:val="00336E01"/>
    <w:rPr>
      <w:rFonts w:ascii="Tahoma" w:eastAsia="MS Mincho" w:hAnsi="Tahoma" w:cs="Tahoma"/>
      <w:sz w:val="16"/>
      <w:szCs w:val="16"/>
      <w:lang w:val="es-ES_tradnl" w:eastAsia="es-ES_tradnl"/>
    </w:rPr>
  </w:style>
  <w:style w:type="table" w:styleId="Tablaconcuadrcula">
    <w:name w:val="Table Grid"/>
    <w:basedOn w:val="Tablanormal"/>
    <w:uiPriority w:val="59"/>
    <w:rsid w:val="00C0326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Ttulo2Car">
    <w:name w:val="Título 2 Car"/>
    <w:link w:val="Ttulo2"/>
    <w:uiPriority w:val="9"/>
    <w:semiHidden/>
    <w:rsid w:val="00530EB2"/>
    <w:rPr>
      <w:rFonts w:ascii="Cambria" w:eastAsia="Times New Roman" w:hAnsi="Cambria" w:cs="Times New Roman"/>
      <w:b/>
      <w:bCs/>
      <w:i/>
      <w:iCs/>
      <w:sz w:val="28"/>
      <w:szCs w:val="28"/>
      <w:lang w:val="es-ES_tradnl" w:eastAsia="es-ES_tradnl"/>
    </w:rPr>
  </w:style>
  <w:style w:type="paragraph" w:styleId="TDC3">
    <w:name w:val="toc 3"/>
    <w:basedOn w:val="Normal"/>
    <w:next w:val="Normal"/>
    <w:autoRedefine/>
    <w:uiPriority w:val="39"/>
    <w:semiHidden/>
    <w:unhideWhenUsed/>
    <w:qFormat/>
    <w:rsid w:val="001D17E0"/>
    <w:pPr>
      <w:spacing w:after="100" w:line="276" w:lineRule="auto"/>
      <w:ind w:left="440"/>
    </w:pPr>
    <w:rPr>
      <w:rFonts w:ascii="Calibri" w:eastAsia="Times New Roman" w:hAnsi="Calibri"/>
      <w:sz w:val="22"/>
      <w:szCs w:val="22"/>
      <w:lang w:val="es-ES" w:eastAsia="es-ES"/>
    </w:rPr>
  </w:style>
  <w:style w:type="character" w:styleId="Hipervnculovisitado">
    <w:name w:val="FollowedHyperlink"/>
    <w:uiPriority w:val="99"/>
    <w:semiHidden/>
    <w:unhideWhenUsed/>
    <w:rsid w:val="00810765"/>
    <w:rPr>
      <w:color w:val="800080"/>
      <w:u w:val="single"/>
    </w:rPr>
  </w:style>
  <w:style w:type="character" w:styleId="Refdecomentario">
    <w:name w:val="annotation reference"/>
    <w:basedOn w:val="Fuentedeprrafopredeter"/>
    <w:uiPriority w:val="99"/>
    <w:semiHidden/>
    <w:unhideWhenUsed/>
    <w:rsid w:val="00955915"/>
    <w:rPr>
      <w:sz w:val="16"/>
      <w:szCs w:val="16"/>
    </w:rPr>
  </w:style>
  <w:style w:type="paragraph" w:styleId="Textocomentario">
    <w:name w:val="annotation text"/>
    <w:basedOn w:val="Normal"/>
    <w:link w:val="TextocomentarioCar"/>
    <w:uiPriority w:val="99"/>
    <w:semiHidden/>
    <w:unhideWhenUsed/>
    <w:rsid w:val="00955915"/>
    <w:rPr>
      <w:sz w:val="20"/>
      <w:szCs w:val="20"/>
    </w:rPr>
  </w:style>
  <w:style w:type="character" w:customStyle="1" w:styleId="TextocomentarioCar">
    <w:name w:val="Texto comentario Car"/>
    <w:basedOn w:val="Fuentedeprrafopredeter"/>
    <w:link w:val="Textocomentario"/>
    <w:uiPriority w:val="99"/>
    <w:semiHidden/>
    <w:rsid w:val="00955915"/>
    <w:rPr>
      <w:rFonts w:ascii="Times New Roman" w:eastAsia="MS Mincho" w:hAnsi="Times New Roman"/>
      <w:lang w:val="es-ES_tradnl" w:eastAsia="es-ES_tradnl"/>
    </w:rPr>
  </w:style>
  <w:style w:type="paragraph" w:styleId="Asuntodelcomentario">
    <w:name w:val="annotation subject"/>
    <w:basedOn w:val="Textocomentario"/>
    <w:next w:val="Textocomentario"/>
    <w:link w:val="AsuntodelcomentarioCar"/>
    <w:uiPriority w:val="99"/>
    <w:semiHidden/>
    <w:unhideWhenUsed/>
    <w:rsid w:val="00955915"/>
    <w:rPr>
      <w:b/>
      <w:bCs/>
    </w:rPr>
  </w:style>
  <w:style w:type="character" w:customStyle="1" w:styleId="AsuntodelcomentarioCar">
    <w:name w:val="Asunto del comentario Car"/>
    <w:basedOn w:val="TextocomentarioCar"/>
    <w:link w:val="Asuntodelcomentario"/>
    <w:uiPriority w:val="99"/>
    <w:semiHidden/>
    <w:rsid w:val="00955915"/>
    <w:rPr>
      <w:rFonts w:ascii="Times New Roman" w:eastAsia="MS Mincho" w:hAnsi="Times New Roman"/>
      <w:b/>
      <w:bCs/>
      <w:lang w:val="es-ES_tradnl"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7518524">
      <w:bodyDiv w:val="1"/>
      <w:marLeft w:val="0"/>
      <w:marRight w:val="0"/>
      <w:marTop w:val="0"/>
      <w:marBottom w:val="0"/>
      <w:divBdr>
        <w:top w:val="none" w:sz="0" w:space="0" w:color="auto"/>
        <w:left w:val="none" w:sz="0" w:space="0" w:color="auto"/>
        <w:bottom w:val="none" w:sz="0" w:space="0" w:color="auto"/>
        <w:right w:val="none" w:sz="0" w:space="0" w:color="auto"/>
      </w:divBdr>
    </w:div>
    <w:div w:id="825786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omments" Target="comments.xml"/><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tmp"/><Relationship Id="rId55" Type="http://schemas.openxmlformats.org/officeDocument/2006/relationships/image" Target="media/image46.tmp"/><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tmp"/><Relationship Id="rId53" Type="http://schemas.openxmlformats.org/officeDocument/2006/relationships/image" Target="media/image44.tmp"/><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tmp"/><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tmp"/><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png"/><Relationship Id="rId22" Type="http://schemas.openxmlformats.org/officeDocument/2006/relationships/image" Target="media/image15.png"/><Relationship Id="rId27" Type="http://schemas.microsoft.com/office/2011/relationships/commentsExtended" Target="commentsExtended.xm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tmp"/><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tmp"/><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tmp"/><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8E9719-8893-4BD7-9A86-088192C9D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28</Pages>
  <Words>2355</Words>
  <Characters>12955</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15280</CharactersWithSpaces>
  <SharedDoc>false</SharedDoc>
  <HLinks>
    <vt:vector size="6" baseType="variant">
      <vt:variant>
        <vt:i4>2687034</vt:i4>
      </vt:variant>
      <vt:variant>
        <vt:i4>0</vt:i4>
      </vt:variant>
      <vt:variant>
        <vt:i4>0</vt:i4>
      </vt:variant>
      <vt:variant>
        <vt:i4>5</vt:i4>
      </vt:variant>
      <vt:variant>
        <vt:lpwstr>http://www.presstoperu.com/pressto_web_bck/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Fernando Carrion</dc:creator>
  <cp:lastModifiedBy>ANDEAN</cp:lastModifiedBy>
  <cp:revision>3</cp:revision>
  <cp:lastPrinted>2010-10-18T17:08:00Z</cp:lastPrinted>
  <dcterms:created xsi:type="dcterms:W3CDTF">2016-07-22T16:47:00Z</dcterms:created>
  <dcterms:modified xsi:type="dcterms:W3CDTF">2016-08-16T19:43:00Z</dcterms:modified>
</cp:coreProperties>
</file>